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46183E" w14:textId="3AD2AE04" w:rsidR="000C2409" w:rsidRDefault="000C2409">
      <w:pPr>
        <w:pStyle w:val="BodyText"/>
        <w:ind w:left="97"/>
        <w:rPr>
          <w:rFonts w:ascii="Times New Roman"/>
        </w:rPr>
      </w:pPr>
    </w:p>
    <w:p w14:paraId="291CE3C8" w14:textId="77777777" w:rsidR="000C2409" w:rsidRDefault="000C2409">
      <w:pPr>
        <w:pStyle w:val="BodyText"/>
        <w:rPr>
          <w:rFonts w:ascii="Times New Roman"/>
        </w:rPr>
      </w:pPr>
    </w:p>
    <w:p w14:paraId="545B40CD" w14:textId="3F6AA6BF" w:rsidR="000C2409" w:rsidRDefault="000C2409">
      <w:pPr>
        <w:pStyle w:val="BodyText"/>
        <w:spacing w:before="10"/>
        <w:rPr>
          <w:rFonts w:ascii="Times New Roman"/>
          <w:sz w:val="25"/>
        </w:rPr>
      </w:pPr>
    </w:p>
    <w:p w14:paraId="4BD1EDCF" w14:textId="77777777" w:rsidR="000C2409" w:rsidRDefault="000C2409">
      <w:pPr>
        <w:pStyle w:val="BodyText"/>
        <w:rPr>
          <w:rFonts w:ascii="Times New Roman"/>
        </w:rPr>
      </w:pPr>
    </w:p>
    <w:p w14:paraId="4F9D0945" w14:textId="77777777" w:rsidR="000C2409" w:rsidRDefault="000C2409">
      <w:pPr>
        <w:pStyle w:val="BodyText"/>
        <w:rPr>
          <w:rFonts w:ascii="Times New Roman"/>
        </w:rPr>
      </w:pPr>
    </w:p>
    <w:p w14:paraId="56798B8F" w14:textId="77777777" w:rsidR="000C2409" w:rsidRDefault="000C2409">
      <w:pPr>
        <w:pStyle w:val="BodyText"/>
        <w:rPr>
          <w:rFonts w:ascii="Times New Roman"/>
        </w:rPr>
      </w:pPr>
    </w:p>
    <w:p w14:paraId="0FEBD195" w14:textId="77777777" w:rsidR="000C2409" w:rsidRDefault="000C2409">
      <w:pPr>
        <w:pStyle w:val="BodyText"/>
        <w:rPr>
          <w:rFonts w:ascii="Times New Roman"/>
        </w:rPr>
      </w:pPr>
    </w:p>
    <w:p w14:paraId="64D3F26E" w14:textId="77777777" w:rsidR="000C2409" w:rsidRDefault="000C2409">
      <w:pPr>
        <w:pStyle w:val="BodyText"/>
        <w:rPr>
          <w:rFonts w:ascii="Times New Roman"/>
        </w:rPr>
      </w:pPr>
    </w:p>
    <w:p w14:paraId="320853BB" w14:textId="77777777" w:rsidR="000C2409" w:rsidRDefault="000C2409">
      <w:pPr>
        <w:pStyle w:val="BodyText"/>
        <w:rPr>
          <w:rFonts w:ascii="Times New Roman"/>
        </w:rPr>
      </w:pPr>
    </w:p>
    <w:p w14:paraId="658604BF" w14:textId="0B54695B" w:rsidR="000C2409" w:rsidRDefault="000C2409">
      <w:pPr>
        <w:pStyle w:val="BodyText"/>
        <w:rPr>
          <w:rFonts w:ascii="Times New Roman"/>
        </w:rPr>
      </w:pPr>
    </w:p>
    <w:p w14:paraId="6170F88A" w14:textId="77777777" w:rsidR="000C2409" w:rsidRDefault="000C2409">
      <w:pPr>
        <w:pStyle w:val="BodyText"/>
        <w:rPr>
          <w:rFonts w:ascii="Times New Roman"/>
        </w:rPr>
      </w:pPr>
    </w:p>
    <w:p w14:paraId="45FBA837" w14:textId="77777777" w:rsidR="000C2409" w:rsidRDefault="000C2409">
      <w:pPr>
        <w:pStyle w:val="BodyText"/>
        <w:rPr>
          <w:rFonts w:ascii="Times New Roman"/>
        </w:rPr>
      </w:pPr>
    </w:p>
    <w:p w14:paraId="627116E7" w14:textId="77777777" w:rsidR="000C2409" w:rsidRDefault="000C2409">
      <w:pPr>
        <w:pStyle w:val="BodyText"/>
        <w:spacing w:before="9"/>
        <w:rPr>
          <w:rFonts w:ascii="Times New Roman"/>
          <w:sz w:val="21"/>
        </w:rPr>
      </w:pPr>
    </w:p>
    <w:p w14:paraId="27887C5A" w14:textId="0C7D4CBF" w:rsidR="000C2409" w:rsidRDefault="00773F41">
      <w:pPr>
        <w:ind w:left="1135" w:right="1632"/>
        <w:jc w:val="center"/>
        <w:rPr>
          <w:b/>
        </w:rPr>
      </w:pPr>
      <w:r>
        <w:rPr>
          <w:b/>
        </w:rPr>
        <w:t>IGEM</w:t>
      </w:r>
    </w:p>
    <w:p w14:paraId="71B36F80" w14:textId="0BC97917" w:rsidR="0019743C" w:rsidRDefault="0019743C">
      <w:pPr>
        <w:ind w:left="1135" w:right="1632"/>
        <w:jc w:val="center"/>
        <w:rPr>
          <w:b/>
        </w:rPr>
      </w:pPr>
    </w:p>
    <w:p w14:paraId="4B3716EF" w14:textId="20F5CDA5" w:rsidR="0019743C" w:rsidRDefault="0019743C">
      <w:pPr>
        <w:ind w:left="1135" w:right="1632"/>
        <w:jc w:val="center"/>
        <w:rPr>
          <w:b/>
        </w:rPr>
      </w:pPr>
      <w:r>
        <w:rPr>
          <w:b/>
        </w:rPr>
        <w:t>Version 0.1.</w:t>
      </w:r>
      <w:r w:rsidR="006D59E4">
        <w:rPr>
          <w:b/>
        </w:rPr>
        <w:t>4</w:t>
      </w:r>
    </w:p>
    <w:p w14:paraId="3A1759C5" w14:textId="77777777" w:rsidR="000C2409" w:rsidRDefault="000C2409">
      <w:pPr>
        <w:pStyle w:val="BodyText"/>
        <w:rPr>
          <w:b/>
          <w:sz w:val="26"/>
        </w:rPr>
      </w:pPr>
    </w:p>
    <w:p w14:paraId="2CDBA293" w14:textId="77777777" w:rsidR="000C2409" w:rsidRDefault="000C2409">
      <w:pPr>
        <w:pStyle w:val="BodyText"/>
        <w:rPr>
          <w:b/>
          <w:sz w:val="26"/>
        </w:rPr>
      </w:pPr>
    </w:p>
    <w:p w14:paraId="00F8AA3D" w14:textId="77777777" w:rsidR="000C2409" w:rsidRDefault="000C2409">
      <w:pPr>
        <w:pStyle w:val="BodyText"/>
        <w:rPr>
          <w:b/>
          <w:sz w:val="26"/>
        </w:rPr>
      </w:pPr>
    </w:p>
    <w:p w14:paraId="5EA7888D" w14:textId="77777777" w:rsidR="000C2409" w:rsidRDefault="000C2409">
      <w:pPr>
        <w:pStyle w:val="BodyText"/>
        <w:rPr>
          <w:b/>
          <w:sz w:val="26"/>
        </w:rPr>
      </w:pPr>
    </w:p>
    <w:p w14:paraId="5C2E715F" w14:textId="77777777" w:rsidR="000C2409" w:rsidRDefault="000C2409">
      <w:pPr>
        <w:pStyle w:val="BodyText"/>
        <w:rPr>
          <w:b/>
          <w:sz w:val="26"/>
        </w:rPr>
      </w:pPr>
    </w:p>
    <w:p w14:paraId="7CC0413E" w14:textId="77777777" w:rsidR="000C2409" w:rsidRDefault="000C2409">
      <w:pPr>
        <w:pStyle w:val="BodyText"/>
        <w:spacing w:before="1"/>
        <w:rPr>
          <w:b/>
          <w:sz w:val="23"/>
        </w:rPr>
      </w:pPr>
    </w:p>
    <w:p w14:paraId="7693F1C3" w14:textId="05CE3BC6" w:rsidR="000C2409" w:rsidRDefault="005E3753">
      <w:pPr>
        <w:ind w:left="1135" w:right="1632"/>
        <w:jc w:val="center"/>
      </w:pPr>
      <w:r>
        <w:t>June 2</w:t>
      </w:r>
      <w:r w:rsidR="0019743C">
        <w:t>4</w:t>
      </w:r>
      <w:r>
        <w:t xml:space="preserve">, </w:t>
      </w:r>
      <w:r>
        <w:rPr>
          <w:spacing w:val="-4"/>
        </w:rPr>
        <w:t>2023</w:t>
      </w:r>
    </w:p>
    <w:p w14:paraId="24AECAFD" w14:textId="77777777" w:rsidR="000C2409" w:rsidRDefault="000C2409">
      <w:pPr>
        <w:jc w:val="center"/>
        <w:sectPr w:rsidR="000C2409">
          <w:type w:val="continuous"/>
          <w:pgSz w:w="11910" w:h="16840"/>
          <w:pgMar w:top="720" w:right="0" w:bottom="280" w:left="500" w:header="720" w:footer="720" w:gutter="0"/>
          <w:cols w:space="720"/>
        </w:sectPr>
      </w:pPr>
    </w:p>
    <w:p w14:paraId="60AE1D35" w14:textId="77777777" w:rsidR="000C2409" w:rsidRDefault="000C2409">
      <w:pPr>
        <w:pStyle w:val="BodyText"/>
        <w:rPr>
          <w:sz w:val="17"/>
        </w:rPr>
      </w:pPr>
    </w:p>
    <w:p w14:paraId="1F53C917" w14:textId="77777777" w:rsidR="000C2409" w:rsidRDefault="005E3753">
      <w:pPr>
        <w:pStyle w:val="BodyText"/>
        <w:ind w:left="97"/>
      </w:pPr>
      <w:r>
        <w:rPr>
          <w:noProof/>
        </w:rPr>
        <mc:AlternateContent>
          <mc:Choice Requires="wps">
            <w:drawing>
              <wp:inline distT="0" distB="0" distL="0" distR="0" wp14:anchorId="481B3AA2" wp14:editId="17798EAD">
                <wp:extent cx="6670675" cy="381000"/>
                <wp:effectExtent l="0" t="0" r="9525" b="0"/>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381000"/>
                        </a:xfrm>
                        <a:prstGeom prst="rect">
                          <a:avLst/>
                        </a:prstGeom>
                        <a:noFill/>
                        <a:ln w="3809">
                          <a:noFill/>
                          <a:prstDash val="solid"/>
                        </a:ln>
                      </wps:spPr>
                      <wps:txbx>
                        <w:txbxContent>
                          <w:p w14:paraId="1C826048" w14:textId="77777777" w:rsidR="000C2409" w:rsidRDefault="005E3753">
                            <w:pPr>
                              <w:spacing w:before="133" w:line="461" w:lineRule="exact"/>
                              <w:ind w:left="197"/>
                              <w:rPr>
                                <w:b/>
                                <w:color w:val="000000"/>
                                <w:sz w:val="40"/>
                              </w:rPr>
                            </w:pPr>
                            <w:r>
                              <w:rPr>
                                <w:b/>
                                <w:color w:val="1F425B"/>
                                <w:spacing w:val="-2"/>
                                <w:sz w:val="40"/>
                              </w:rPr>
                              <w:t>Contents</w:t>
                            </w:r>
                          </w:p>
                        </w:txbxContent>
                      </wps:txbx>
                      <wps:bodyPr wrap="square" lIns="0" tIns="0" rIns="0" bIns="0" rtlCol="0">
                        <a:noAutofit/>
                      </wps:bodyPr>
                    </wps:wsp>
                  </a:graphicData>
                </a:graphic>
              </wp:inline>
            </w:drawing>
          </mc:Choice>
          <mc:Fallback>
            <w:pict>
              <v:shapetype w14:anchorId="481B3AA2" id="_x0000_t202" coordsize="21600,21600" o:spt="202" path="m,l,21600r21600,l21600,xe">
                <v:stroke joinstyle="miter"/>
                <v:path gradientshapeok="t" o:connecttype="rect"/>
              </v:shapetype>
              <v:shape id="Textbox 3" o:spid="_x0000_s1026" type="#_x0000_t202" style="width:525.2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" filled="f" stroked="f" strokeweight=".1058mm">
                <v:textbox inset="0,0,0,0">
                  <w:txbxContent>
                    <w:p w14:paraId="1C826048" w14:textId="77777777" w:rsidR="000C2409" w:rsidRDefault="005E3753">
                      <w:pPr>
                        <w:spacing w:before="133" w:line="461" w:lineRule="exact"/>
                        <w:ind w:left="197"/>
                        <w:rPr>
                          <w:b/>
                          <w:color w:val="000000"/>
                          <w:sz w:val="40"/>
                        </w:rPr>
                      </w:pPr>
                      <w:r>
                        <w:rPr>
                          <w:b/>
                          <w:color w:val="1F425B"/>
                          <w:spacing w:val="-2"/>
                          <w:sz w:val="40"/>
                        </w:rPr>
                        <w:t>Contents</w:t>
                      </w:r>
                    </w:p>
                  </w:txbxContent>
                </v:textbox>
                <w10:anchorlock/>
              </v:shape>
            </w:pict>
          </mc:Fallback>
        </mc:AlternateContent>
      </w:r>
    </w:p>
    <w:p w14:paraId="29C39929" w14:textId="77777777" w:rsidR="000C2409" w:rsidRDefault="000C2409"/>
    <w:p w14:paraId="6C56413B" w14:textId="54ADC74C" w:rsidR="000A2292" w:rsidRDefault="000A2292">
      <w:pPr>
        <w:sectPr w:rsidR="000A2292">
          <w:pgSz w:w="11910" w:h="16840"/>
          <w:pgMar w:top="720" w:right="0" w:bottom="1160" w:left="500" w:header="720" w:footer="720" w:gutter="0"/>
          <w:cols w:space="720"/>
        </w:sectPr>
      </w:pPr>
    </w:p>
    <w:sdt>
      <w:sdtPr>
        <w:rPr>
          <w:b w:val="0"/>
          <w:bCs w:val="0"/>
        </w:rPr>
        <w:id w:val="1150489581"/>
        <w:docPartObj>
          <w:docPartGallery w:val="Table of Contents"/>
          <w:docPartUnique/>
        </w:docPartObj>
      </w:sdtPr>
      <w:sdtEndPr/>
      <w:sdtContent>
        <w:p w14:paraId="44117862" w14:textId="77777777" w:rsidR="000C2409" w:rsidRDefault="003502B1">
          <w:pPr>
            <w:pStyle w:val="TOC1"/>
            <w:tabs>
              <w:tab w:val="right" w:pos="10605"/>
            </w:tabs>
            <w:spacing w:before="142"/>
          </w:pPr>
          <w:hyperlink w:anchor="_bookmark0" w:history="1">
            <w:r w:rsidR="005E3753">
              <w:rPr>
                <w:color w:val="006699"/>
              </w:rPr>
              <w:t xml:space="preserve">IGEM (Integrative Genome-Exposome </w:t>
            </w:r>
            <w:r w:rsidR="005E3753">
              <w:rPr>
                <w:color w:val="006699"/>
                <w:spacing w:val="-2"/>
              </w:rPr>
              <w:t>Method)</w:t>
            </w:r>
          </w:hyperlink>
          <w:r w:rsidR="005E3753">
            <w:rPr>
              <w:color w:val="006699"/>
            </w:rPr>
            <w:tab/>
          </w:r>
          <w:hyperlink w:anchor="_bookmark0" w:history="1">
            <w:r w:rsidR="005E3753">
              <w:rPr>
                <w:color w:val="006699"/>
                <w:spacing w:val="-10"/>
              </w:rPr>
              <w:t>1</w:t>
            </w:r>
          </w:hyperlink>
        </w:p>
        <w:p w14:paraId="6D441C7E" w14:textId="77777777" w:rsidR="000C2409" w:rsidRDefault="003502B1" w:rsidP="000A2292">
          <w:pPr>
            <w:pStyle w:val="TOC2"/>
            <w:tabs>
              <w:tab w:val="right" w:pos="10605"/>
            </w:tabs>
            <w:spacing w:before="123"/>
            <w:outlineLvl w:val="1"/>
          </w:pPr>
          <w:hyperlink w:anchor="_bookmark1" w:history="1">
            <w:r w:rsidR="005E3753">
              <w:rPr>
                <w:color w:val="006699"/>
                <w:spacing w:val="-2"/>
              </w:rPr>
              <w:t>Introduction</w:t>
            </w:r>
          </w:hyperlink>
          <w:r w:rsidR="005E3753">
            <w:rPr>
              <w:color w:val="006699"/>
            </w:rPr>
            <w:tab/>
          </w:r>
          <w:hyperlink w:anchor="_bookmark1" w:history="1">
            <w:r w:rsidR="005E3753">
              <w:rPr>
                <w:color w:val="006699"/>
                <w:spacing w:val="-10"/>
              </w:rPr>
              <w:t>1</w:t>
            </w:r>
          </w:hyperlink>
        </w:p>
        <w:p w14:paraId="69060642" w14:textId="77777777" w:rsidR="000C2409" w:rsidRDefault="003502B1">
          <w:pPr>
            <w:pStyle w:val="TOC2"/>
            <w:tabs>
              <w:tab w:val="right" w:pos="10605"/>
            </w:tabs>
          </w:pPr>
          <w:hyperlink w:anchor="_bookmark2" w:history="1">
            <w:r w:rsidR="005E3753">
              <w:rPr>
                <w:color w:val="006699"/>
                <w:spacing w:val="-2"/>
              </w:rPr>
              <w:t>Install</w:t>
            </w:r>
          </w:hyperlink>
          <w:r w:rsidR="005E3753">
            <w:rPr>
              <w:color w:val="006699"/>
            </w:rPr>
            <w:tab/>
          </w:r>
          <w:hyperlink w:anchor="_bookmark2" w:history="1">
            <w:r w:rsidR="005E3753">
              <w:rPr>
                <w:color w:val="006699"/>
                <w:spacing w:val="-10"/>
              </w:rPr>
              <w:t>5</w:t>
            </w:r>
          </w:hyperlink>
        </w:p>
        <w:p w14:paraId="272AEED1" w14:textId="77777777" w:rsidR="000C2409" w:rsidRDefault="003502B1">
          <w:pPr>
            <w:pStyle w:val="TOC2"/>
            <w:tabs>
              <w:tab w:val="right" w:pos="10605"/>
            </w:tabs>
          </w:pPr>
          <w:hyperlink w:anchor="_bookmark3" w:history="1">
            <w:r w:rsidR="005E3753">
              <w:rPr>
                <w:color w:val="006699"/>
              </w:rPr>
              <w:t xml:space="preserve">Users and </w:t>
            </w:r>
            <w:r w:rsidR="005E3753">
              <w:rPr>
                <w:color w:val="006699"/>
                <w:spacing w:val="-4"/>
              </w:rPr>
              <w:t>Role</w:t>
            </w:r>
          </w:hyperlink>
          <w:r w:rsidR="005E3753">
            <w:rPr>
              <w:color w:val="006699"/>
            </w:rPr>
            <w:tab/>
          </w:r>
          <w:hyperlink w:anchor="_bookmark3" w:history="1">
            <w:r w:rsidR="005E3753">
              <w:rPr>
                <w:color w:val="006699"/>
                <w:spacing w:val="-10"/>
              </w:rPr>
              <w:t>8</w:t>
            </w:r>
          </w:hyperlink>
        </w:p>
        <w:p w14:paraId="35187D6D" w14:textId="77777777" w:rsidR="000C2409" w:rsidRDefault="003502B1">
          <w:pPr>
            <w:pStyle w:val="TOC3"/>
            <w:tabs>
              <w:tab w:val="right" w:pos="10605"/>
            </w:tabs>
          </w:pPr>
          <w:hyperlink w:anchor="_bookmark4" w:history="1">
            <w:r w:rsidR="005E3753">
              <w:rPr>
                <w:color w:val="006699"/>
                <w:spacing w:val="-2"/>
              </w:rPr>
              <w:t>Users</w:t>
            </w:r>
          </w:hyperlink>
          <w:r w:rsidR="005E3753">
            <w:rPr>
              <w:color w:val="006699"/>
            </w:rPr>
            <w:tab/>
          </w:r>
          <w:hyperlink w:anchor="_bookmark4" w:history="1">
            <w:r w:rsidR="005E3753">
              <w:rPr>
                <w:color w:val="006699"/>
                <w:spacing w:val="-10"/>
              </w:rPr>
              <w:t>8</w:t>
            </w:r>
          </w:hyperlink>
        </w:p>
        <w:p w14:paraId="07908C9A" w14:textId="77777777" w:rsidR="000C2409" w:rsidRDefault="003502B1">
          <w:pPr>
            <w:pStyle w:val="TOC3"/>
            <w:tabs>
              <w:tab w:val="right" w:pos="10605"/>
            </w:tabs>
            <w:spacing w:before="125"/>
          </w:pPr>
          <w:hyperlink w:anchor="_bookmark5" w:history="1">
            <w:r w:rsidR="005E3753">
              <w:rPr>
                <w:color w:val="006699"/>
                <w:spacing w:val="-2"/>
              </w:rPr>
              <w:t>Group</w:t>
            </w:r>
          </w:hyperlink>
          <w:r w:rsidR="005E3753">
            <w:rPr>
              <w:color w:val="006699"/>
            </w:rPr>
            <w:tab/>
          </w:r>
          <w:hyperlink w:anchor="_bookmark5" w:history="1">
            <w:r w:rsidR="005E3753">
              <w:rPr>
                <w:color w:val="006699"/>
                <w:spacing w:val="-5"/>
              </w:rPr>
              <w:t>13</w:t>
            </w:r>
          </w:hyperlink>
        </w:p>
        <w:p w14:paraId="4F6EA6CB" w14:textId="77777777" w:rsidR="000C2409" w:rsidRDefault="003502B1">
          <w:pPr>
            <w:pStyle w:val="TOC2"/>
            <w:tabs>
              <w:tab w:val="right" w:pos="10605"/>
            </w:tabs>
          </w:pPr>
          <w:hyperlink w:anchor="_bookmark7" w:history="1">
            <w:r w:rsidR="005E3753">
              <w:rPr>
                <w:color w:val="006699"/>
              </w:rPr>
              <w:t xml:space="preserve">GE </w:t>
            </w:r>
            <w:r w:rsidR="005E3753">
              <w:rPr>
                <w:color w:val="006699"/>
                <w:spacing w:val="-2"/>
              </w:rPr>
              <w:t>Application</w:t>
            </w:r>
          </w:hyperlink>
          <w:r w:rsidR="005E3753">
            <w:rPr>
              <w:color w:val="006699"/>
            </w:rPr>
            <w:tab/>
          </w:r>
          <w:hyperlink w:anchor="_bookmark7" w:history="1">
            <w:r w:rsidR="005E3753">
              <w:rPr>
                <w:color w:val="006699"/>
                <w:spacing w:val="-5"/>
              </w:rPr>
              <w:t>15</w:t>
            </w:r>
          </w:hyperlink>
        </w:p>
        <w:p w14:paraId="63019216" w14:textId="77777777" w:rsidR="000C2409" w:rsidRDefault="003502B1">
          <w:pPr>
            <w:pStyle w:val="TOC3"/>
            <w:tabs>
              <w:tab w:val="right" w:pos="10605"/>
            </w:tabs>
          </w:pPr>
          <w:hyperlink w:anchor="_bookmark8" w:history="1">
            <w:r w:rsidR="005E3753">
              <w:rPr>
                <w:color w:val="006699"/>
              </w:rPr>
              <w:t xml:space="preserve">Database </w:t>
            </w:r>
            <w:r w:rsidR="005E3753">
              <w:rPr>
                <w:color w:val="006699"/>
                <w:spacing w:val="-2"/>
              </w:rPr>
              <w:t>Management</w:t>
            </w:r>
          </w:hyperlink>
          <w:r w:rsidR="005E3753">
            <w:rPr>
              <w:color w:val="006699"/>
            </w:rPr>
            <w:tab/>
          </w:r>
          <w:hyperlink w:anchor="_bookmark8" w:history="1">
            <w:r w:rsidR="005E3753">
              <w:rPr>
                <w:color w:val="006699"/>
                <w:spacing w:val="-5"/>
              </w:rPr>
              <w:t>15</w:t>
            </w:r>
          </w:hyperlink>
        </w:p>
        <w:p w14:paraId="4E4E35C0" w14:textId="0275CCD6" w:rsidR="000C2409" w:rsidRDefault="003502B1">
          <w:pPr>
            <w:pStyle w:val="TOC4"/>
            <w:tabs>
              <w:tab w:val="right" w:pos="10605"/>
            </w:tabs>
          </w:pPr>
          <w:hyperlink w:anchor="_bookmark9" w:history="1">
            <w:r w:rsidR="005E3753">
              <w:rPr>
                <w:color w:val="006699"/>
              </w:rPr>
              <w:t xml:space="preserve">Direct Access to </w:t>
            </w:r>
            <w:r w:rsidR="005E3753">
              <w:rPr>
                <w:color w:val="006699"/>
                <w:spacing w:val="-2"/>
              </w:rPr>
              <w:t>Tables</w:t>
            </w:r>
          </w:hyperlink>
          <w:r w:rsidR="005E3753">
            <w:rPr>
              <w:color w:val="006699"/>
            </w:rPr>
            <w:tab/>
          </w:r>
          <w:hyperlink w:anchor="_bookmark9" w:history="1">
            <w:r w:rsidR="005E3753">
              <w:rPr>
                <w:color w:val="006699"/>
                <w:spacing w:val="-5"/>
              </w:rPr>
              <w:t>15</w:t>
            </w:r>
          </w:hyperlink>
        </w:p>
        <w:p w14:paraId="2970E5D6" w14:textId="77777777" w:rsidR="000C2409" w:rsidRDefault="003502B1">
          <w:pPr>
            <w:pStyle w:val="TOC4"/>
            <w:tabs>
              <w:tab w:val="right" w:pos="10605"/>
            </w:tabs>
          </w:pPr>
          <w:hyperlink w:anchor="_bookmark10" w:history="1">
            <w:r w:rsidR="005E3753">
              <w:rPr>
                <w:color w:val="006699"/>
              </w:rPr>
              <w:t xml:space="preserve">Synchronization with the Hall Lab DB </w:t>
            </w:r>
            <w:r w:rsidR="005E3753">
              <w:rPr>
                <w:color w:val="006699"/>
                <w:spacing w:val="-2"/>
              </w:rPr>
              <w:t>Server</w:t>
            </w:r>
          </w:hyperlink>
          <w:r w:rsidR="005E3753">
            <w:rPr>
              <w:color w:val="006699"/>
            </w:rPr>
            <w:tab/>
          </w:r>
          <w:hyperlink w:anchor="_bookmark10" w:history="1">
            <w:r w:rsidR="005E3753">
              <w:rPr>
                <w:color w:val="006699"/>
                <w:spacing w:val="-5"/>
              </w:rPr>
              <w:t>17</w:t>
            </w:r>
          </w:hyperlink>
        </w:p>
        <w:p w14:paraId="6B2E0979" w14:textId="77777777" w:rsidR="000C2409" w:rsidRDefault="003502B1">
          <w:pPr>
            <w:pStyle w:val="TOC3"/>
            <w:tabs>
              <w:tab w:val="right" w:pos="10605"/>
            </w:tabs>
            <w:spacing w:before="125"/>
          </w:pPr>
          <w:hyperlink w:anchor="_bookmark11" w:history="1">
            <w:r w:rsidR="005E3753">
              <w:rPr>
                <w:color w:val="006699"/>
                <w:spacing w:val="-2"/>
              </w:rPr>
              <w:t>Reports</w:t>
            </w:r>
          </w:hyperlink>
          <w:r w:rsidR="005E3753">
            <w:rPr>
              <w:color w:val="006699"/>
            </w:rPr>
            <w:tab/>
          </w:r>
          <w:hyperlink w:anchor="_bookmark11" w:history="1">
            <w:r w:rsidR="005E3753">
              <w:rPr>
                <w:color w:val="006699"/>
                <w:spacing w:val="-5"/>
              </w:rPr>
              <w:t>18</w:t>
            </w:r>
          </w:hyperlink>
        </w:p>
        <w:p w14:paraId="602E52C7" w14:textId="77777777" w:rsidR="000C2409" w:rsidRDefault="003502B1">
          <w:pPr>
            <w:pStyle w:val="TOC4"/>
            <w:tabs>
              <w:tab w:val="right" w:pos="10605"/>
            </w:tabs>
          </w:pPr>
          <w:hyperlink w:anchor="_bookmark12" w:history="1">
            <w:r w:rsidR="005E3753">
              <w:rPr>
                <w:color w:val="006699"/>
              </w:rPr>
              <w:t xml:space="preserve">Parameters </w:t>
            </w:r>
            <w:r w:rsidR="005E3753">
              <w:rPr>
                <w:color w:val="006699"/>
                <w:spacing w:val="-4"/>
              </w:rPr>
              <w:t>File</w:t>
            </w:r>
          </w:hyperlink>
          <w:r w:rsidR="005E3753">
            <w:rPr>
              <w:color w:val="006699"/>
            </w:rPr>
            <w:tab/>
          </w:r>
          <w:hyperlink w:anchor="_bookmark12" w:history="1">
            <w:r w:rsidR="005E3753">
              <w:rPr>
                <w:color w:val="006699"/>
                <w:spacing w:val="-5"/>
              </w:rPr>
              <w:t>19</w:t>
            </w:r>
          </w:hyperlink>
        </w:p>
        <w:p w14:paraId="57A97A4A" w14:textId="77777777" w:rsidR="000C2409" w:rsidRDefault="003502B1">
          <w:pPr>
            <w:pStyle w:val="TOC4"/>
            <w:tabs>
              <w:tab w:val="right" w:pos="10605"/>
            </w:tabs>
          </w:pPr>
          <w:hyperlink w:anchor="_bookmark16" w:history="1">
            <w:r w:rsidR="005E3753">
              <w:rPr>
                <w:color w:val="006699"/>
              </w:rPr>
              <w:t xml:space="preserve">Word </w:t>
            </w:r>
            <w:r w:rsidR="005E3753">
              <w:rPr>
                <w:color w:val="006699"/>
                <w:spacing w:val="-5"/>
              </w:rPr>
              <w:t>Map</w:t>
            </w:r>
          </w:hyperlink>
          <w:r w:rsidR="005E3753">
            <w:rPr>
              <w:color w:val="006699"/>
            </w:rPr>
            <w:tab/>
          </w:r>
          <w:hyperlink w:anchor="_bookmark16" w:history="1">
            <w:r w:rsidR="005E3753">
              <w:rPr>
                <w:color w:val="006699"/>
                <w:spacing w:val="-5"/>
              </w:rPr>
              <w:t>19</w:t>
            </w:r>
          </w:hyperlink>
        </w:p>
        <w:p w14:paraId="116C248D" w14:textId="77777777" w:rsidR="000C2409" w:rsidRDefault="003502B1">
          <w:pPr>
            <w:pStyle w:val="TOC4"/>
            <w:tabs>
              <w:tab w:val="right" w:pos="10605"/>
            </w:tabs>
          </w:pPr>
          <w:hyperlink w:anchor="_bookmark19" w:history="1">
            <w:r w:rsidR="005E3753">
              <w:rPr>
                <w:color w:val="006699"/>
              </w:rPr>
              <w:t xml:space="preserve">Term </w:t>
            </w:r>
            <w:r w:rsidR="005E3753">
              <w:rPr>
                <w:color w:val="006699"/>
                <w:spacing w:val="-5"/>
              </w:rPr>
              <w:t>Map</w:t>
            </w:r>
          </w:hyperlink>
          <w:r w:rsidR="005E3753">
            <w:rPr>
              <w:color w:val="006699"/>
            </w:rPr>
            <w:tab/>
          </w:r>
          <w:hyperlink w:anchor="_bookmark19" w:history="1">
            <w:r w:rsidR="005E3753">
              <w:rPr>
                <w:color w:val="006699"/>
                <w:spacing w:val="-5"/>
              </w:rPr>
              <w:t>20</w:t>
            </w:r>
          </w:hyperlink>
        </w:p>
        <w:p w14:paraId="158730A5" w14:textId="77777777" w:rsidR="000C2409" w:rsidRDefault="003502B1">
          <w:pPr>
            <w:pStyle w:val="TOC4"/>
            <w:tabs>
              <w:tab w:val="right" w:pos="10605"/>
            </w:tabs>
            <w:spacing w:before="125"/>
          </w:pPr>
          <w:hyperlink w:anchor="_bookmark23" w:history="1">
            <w:r w:rsidR="005E3753">
              <w:rPr>
                <w:color w:val="006699"/>
              </w:rPr>
              <w:t xml:space="preserve">Words to </w:t>
            </w:r>
            <w:r w:rsidR="005E3753">
              <w:rPr>
                <w:color w:val="006699"/>
                <w:spacing w:val="-2"/>
              </w:rPr>
              <w:t>Terms</w:t>
            </w:r>
          </w:hyperlink>
          <w:r w:rsidR="005E3753">
            <w:rPr>
              <w:color w:val="006699"/>
            </w:rPr>
            <w:tab/>
          </w:r>
          <w:hyperlink w:anchor="_bookmark23" w:history="1">
            <w:r w:rsidR="005E3753">
              <w:rPr>
                <w:color w:val="006699"/>
                <w:spacing w:val="-5"/>
              </w:rPr>
              <w:t>20</w:t>
            </w:r>
          </w:hyperlink>
        </w:p>
        <w:p w14:paraId="3897C7E2" w14:textId="77777777" w:rsidR="000C2409" w:rsidRDefault="003502B1">
          <w:pPr>
            <w:pStyle w:val="TOC4"/>
            <w:tabs>
              <w:tab w:val="right" w:pos="10605"/>
            </w:tabs>
          </w:pPr>
          <w:hyperlink w:anchor="_bookmark25" w:history="1">
            <w:r w:rsidR="005E3753">
              <w:rPr>
                <w:color w:val="006699"/>
              </w:rPr>
              <w:t xml:space="preserve">Gene Exposome </w:t>
            </w:r>
            <w:r w:rsidR="005E3753">
              <w:rPr>
                <w:color w:val="006699"/>
                <w:spacing w:val="-2"/>
              </w:rPr>
              <w:t>Report</w:t>
            </w:r>
          </w:hyperlink>
          <w:r w:rsidR="005E3753">
            <w:rPr>
              <w:color w:val="006699"/>
            </w:rPr>
            <w:tab/>
          </w:r>
          <w:hyperlink w:anchor="_bookmark25" w:history="1">
            <w:r w:rsidR="005E3753">
              <w:rPr>
                <w:color w:val="006699"/>
                <w:spacing w:val="-5"/>
              </w:rPr>
              <w:t>21</w:t>
            </w:r>
          </w:hyperlink>
        </w:p>
        <w:p w14:paraId="2F9D127A" w14:textId="77777777" w:rsidR="000C2409" w:rsidRDefault="003502B1">
          <w:pPr>
            <w:pStyle w:val="TOC4"/>
            <w:tabs>
              <w:tab w:val="right" w:pos="10605"/>
            </w:tabs>
          </w:pPr>
          <w:hyperlink w:anchor="_bookmark30" w:history="1">
            <w:r w:rsidR="005E3753">
              <w:rPr>
                <w:color w:val="006699"/>
              </w:rPr>
              <w:t xml:space="preserve">SNP Exposome </w:t>
            </w:r>
            <w:r w:rsidR="005E3753">
              <w:rPr>
                <w:color w:val="006699"/>
                <w:spacing w:val="-2"/>
              </w:rPr>
              <w:t>Report</w:t>
            </w:r>
          </w:hyperlink>
          <w:r w:rsidR="005E3753">
            <w:rPr>
              <w:color w:val="006699"/>
            </w:rPr>
            <w:tab/>
          </w:r>
          <w:hyperlink w:anchor="_bookmark30" w:history="1">
            <w:r w:rsidR="005E3753">
              <w:rPr>
                <w:color w:val="006699"/>
                <w:spacing w:val="-5"/>
              </w:rPr>
              <w:t>22</w:t>
            </w:r>
          </w:hyperlink>
        </w:p>
        <w:p w14:paraId="1E5CA7F9" w14:textId="77777777" w:rsidR="000C2409" w:rsidRDefault="003502B1">
          <w:pPr>
            <w:pStyle w:val="TOC4"/>
            <w:tabs>
              <w:tab w:val="right" w:pos="10605"/>
            </w:tabs>
          </w:pPr>
          <w:hyperlink w:anchor="_bookmark33" w:history="1">
            <w:r w:rsidR="005E3753">
              <w:rPr>
                <w:color w:val="006699"/>
                <w:spacing w:val="-4"/>
              </w:rPr>
              <w:t>Tags</w:t>
            </w:r>
          </w:hyperlink>
          <w:r w:rsidR="005E3753">
            <w:rPr>
              <w:color w:val="006699"/>
            </w:rPr>
            <w:tab/>
          </w:r>
          <w:hyperlink w:anchor="_bookmark33" w:history="1">
            <w:r w:rsidR="005E3753">
              <w:rPr>
                <w:color w:val="006699"/>
                <w:spacing w:val="-5"/>
              </w:rPr>
              <w:t>22</w:t>
            </w:r>
          </w:hyperlink>
        </w:p>
        <w:p w14:paraId="72FB9FE8" w14:textId="77777777" w:rsidR="000C2409" w:rsidRDefault="003502B1">
          <w:pPr>
            <w:pStyle w:val="TOC2"/>
            <w:tabs>
              <w:tab w:val="right" w:pos="10605"/>
            </w:tabs>
          </w:pPr>
          <w:hyperlink w:anchor="_bookmark40" w:history="1">
            <w:r w:rsidR="005E3753">
              <w:rPr>
                <w:color w:val="006699"/>
              </w:rPr>
              <w:t xml:space="preserve">Server </w:t>
            </w:r>
            <w:r w:rsidR="005E3753">
              <w:rPr>
                <w:color w:val="006699"/>
                <w:spacing w:val="-2"/>
              </w:rPr>
              <w:t>Application</w:t>
            </w:r>
          </w:hyperlink>
          <w:r w:rsidR="005E3753">
            <w:rPr>
              <w:color w:val="006699"/>
            </w:rPr>
            <w:tab/>
          </w:r>
          <w:hyperlink w:anchor="_bookmark40" w:history="1">
            <w:r w:rsidR="005E3753">
              <w:rPr>
                <w:color w:val="006699"/>
                <w:spacing w:val="-5"/>
              </w:rPr>
              <w:t>23</w:t>
            </w:r>
          </w:hyperlink>
        </w:p>
        <w:p w14:paraId="3A3279EC" w14:textId="77777777" w:rsidR="000C2409" w:rsidRDefault="003502B1">
          <w:pPr>
            <w:pStyle w:val="TOC3"/>
            <w:tabs>
              <w:tab w:val="right" w:pos="10605"/>
            </w:tabs>
          </w:pPr>
          <w:hyperlink w:anchor="_bookmark41" w:history="1">
            <w:r w:rsidR="005E3753">
              <w:rPr>
                <w:color w:val="006699"/>
              </w:rPr>
              <w:t xml:space="preserve">Master </w:t>
            </w:r>
            <w:r w:rsidR="005E3753">
              <w:rPr>
                <w:color w:val="006699"/>
                <w:spacing w:val="-4"/>
              </w:rPr>
              <w:t>Data</w:t>
            </w:r>
          </w:hyperlink>
          <w:r w:rsidR="005E3753">
            <w:rPr>
              <w:color w:val="006699"/>
            </w:rPr>
            <w:tab/>
          </w:r>
          <w:hyperlink w:anchor="_bookmark41" w:history="1">
            <w:r w:rsidR="005E3753">
              <w:rPr>
                <w:color w:val="006699"/>
                <w:spacing w:val="-5"/>
              </w:rPr>
              <w:t>24</w:t>
            </w:r>
          </w:hyperlink>
        </w:p>
        <w:p w14:paraId="3D7C2947" w14:textId="77777777" w:rsidR="000C2409" w:rsidRDefault="003502B1">
          <w:pPr>
            <w:pStyle w:val="TOC4"/>
            <w:tabs>
              <w:tab w:val="right" w:pos="10605"/>
            </w:tabs>
            <w:spacing w:before="125"/>
          </w:pPr>
          <w:hyperlink w:anchor="_bookmark42" w:history="1">
            <w:proofErr w:type="spellStart"/>
            <w:r w:rsidR="005E3753">
              <w:rPr>
                <w:color w:val="006699"/>
                <w:spacing w:val="-2"/>
              </w:rPr>
              <w:t>Datasource</w:t>
            </w:r>
            <w:proofErr w:type="spellEnd"/>
          </w:hyperlink>
          <w:r w:rsidR="005E3753">
            <w:rPr>
              <w:color w:val="006699"/>
            </w:rPr>
            <w:tab/>
          </w:r>
          <w:hyperlink w:anchor="_bookmark42" w:history="1">
            <w:r w:rsidR="005E3753">
              <w:rPr>
                <w:color w:val="006699"/>
                <w:spacing w:val="-5"/>
              </w:rPr>
              <w:t>24</w:t>
            </w:r>
          </w:hyperlink>
        </w:p>
        <w:p w14:paraId="5F485AC3" w14:textId="77777777" w:rsidR="000C2409" w:rsidRDefault="003502B1">
          <w:pPr>
            <w:pStyle w:val="TOC4"/>
            <w:tabs>
              <w:tab w:val="right" w:pos="10605"/>
            </w:tabs>
          </w:pPr>
          <w:hyperlink w:anchor="_bookmark43" w:history="1">
            <w:r w:rsidR="005E3753">
              <w:rPr>
                <w:color w:val="006699"/>
                <w:spacing w:val="-2"/>
              </w:rPr>
              <w:t>Connector</w:t>
            </w:r>
          </w:hyperlink>
          <w:r w:rsidR="005E3753">
            <w:rPr>
              <w:color w:val="006699"/>
            </w:rPr>
            <w:tab/>
          </w:r>
          <w:hyperlink w:anchor="_bookmark43" w:history="1">
            <w:r w:rsidR="005E3753">
              <w:rPr>
                <w:color w:val="006699"/>
                <w:spacing w:val="-5"/>
              </w:rPr>
              <w:t>27</w:t>
            </w:r>
          </w:hyperlink>
        </w:p>
        <w:p w14:paraId="75CEE01A" w14:textId="77777777" w:rsidR="000C2409" w:rsidRDefault="003502B1">
          <w:pPr>
            <w:pStyle w:val="TOC4"/>
            <w:tabs>
              <w:tab w:val="right" w:pos="10605"/>
            </w:tabs>
          </w:pPr>
          <w:hyperlink w:anchor="_bookmark45" w:history="1">
            <w:r w:rsidR="005E3753">
              <w:rPr>
                <w:color w:val="006699"/>
                <w:spacing w:val="-2"/>
              </w:rPr>
              <w:t>Group</w:t>
            </w:r>
          </w:hyperlink>
          <w:r w:rsidR="005E3753">
            <w:rPr>
              <w:color w:val="006699"/>
            </w:rPr>
            <w:tab/>
          </w:r>
          <w:hyperlink w:anchor="_bookmark45" w:history="1">
            <w:r w:rsidR="005E3753">
              <w:rPr>
                <w:color w:val="006699"/>
                <w:spacing w:val="-5"/>
              </w:rPr>
              <w:t>32</w:t>
            </w:r>
          </w:hyperlink>
        </w:p>
        <w:p w14:paraId="1C78298D" w14:textId="77777777" w:rsidR="000C2409" w:rsidRDefault="003502B1">
          <w:pPr>
            <w:pStyle w:val="TOC4"/>
            <w:tabs>
              <w:tab w:val="right" w:pos="10605"/>
            </w:tabs>
          </w:pPr>
          <w:hyperlink w:anchor="_bookmark46" w:history="1">
            <w:r w:rsidR="005E3753">
              <w:rPr>
                <w:color w:val="006699"/>
                <w:spacing w:val="-2"/>
              </w:rPr>
              <w:t>Category</w:t>
            </w:r>
          </w:hyperlink>
          <w:r w:rsidR="005E3753">
            <w:rPr>
              <w:color w:val="006699"/>
            </w:rPr>
            <w:tab/>
          </w:r>
          <w:hyperlink w:anchor="_bookmark46" w:history="1">
            <w:r w:rsidR="005E3753">
              <w:rPr>
                <w:color w:val="006699"/>
                <w:spacing w:val="-5"/>
              </w:rPr>
              <w:t>36</w:t>
            </w:r>
          </w:hyperlink>
        </w:p>
        <w:p w14:paraId="48DED379" w14:textId="77777777" w:rsidR="000C2409" w:rsidRDefault="003502B1">
          <w:pPr>
            <w:pStyle w:val="TOC4"/>
            <w:tabs>
              <w:tab w:val="right" w:pos="10605"/>
            </w:tabs>
          </w:pPr>
          <w:hyperlink w:anchor="_bookmark48" w:history="1">
            <w:r w:rsidR="005E3753">
              <w:rPr>
                <w:color w:val="006699"/>
                <w:spacing w:val="-4"/>
              </w:rPr>
              <w:t>Term</w:t>
            </w:r>
          </w:hyperlink>
          <w:r w:rsidR="005E3753">
            <w:rPr>
              <w:color w:val="006699"/>
            </w:rPr>
            <w:tab/>
          </w:r>
          <w:hyperlink w:anchor="_bookmark48" w:history="1">
            <w:r w:rsidR="005E3753">
              <w:rPr>
                <w:color w:val="006699"/>
                <w:spacing w:val="-5"/>
              </w:rPr>
              <w:t>38</w:t>
            </w:r>
          </w:hyperlink>
        </w:p>
        <w:p w14:paraId="2763AD37" w14:textId="77777777" w:rsidR="000C2409" w:rsidRDefault="003502B1">
          <w:pPr>
            <w:pStyle w:val="TOC4"/>
            <w:tabs>
              <w:tab w:val="right" w:pos="10605"/>
            </w:tabs>
            <w:spacing w:before="125"/>
          </w:pPr>
          <w:hyperlink w:anchor="_bookmark50" w:history="1">
            <w:r w:rsidR="005E3753">
              <w:rPr>
                <w:color w:val="006699"/>
                <w:spacing w:val="-2"/>
              </w:rPr>
              <w:t>Prefix</w:t>
            </w:r>
          </w:hyperlink>
          <w:r w:rsidR="005E3753">
            <w:rPr>
              <w:color w:val="006699"/>
            </w:rPr>
            <w:tab/>
          </w:r>
          <w:hyperlink w:anchor="_bookmark50" w:history="1">
            <w:r w:rsidR="005E3753">
              <w:rPr>
                <w:color w:val="006699"/>
                <w:spacing w:val="-5"/>
              </w:rPr>
              <w:t>41</w:t>
            </w:r>
          </w:hyperlink>
        </w:p>
        <w:p w14:paraId="35F8CBCE" w14:textId="77777777" w:rsidR="000C2409" w:rsidRDefault="003502B1">
          <w:pPr>
            <w:pStyle w:val="TOC4"/>
            <w:tabs>
              <w:tab w:val="right" w:pos="10605"/>
            </w:tabs>
          </w:pPr>
          <w:hyperlink w:anchor="_bookmark51" w:history="1">
            <w:r w:rsidR="005E3753">
              <w:rPr>
                <w:color w:val="006699"/>
              </w:rPr>
              <w:t xml:space="preserve">Word to </w:t>
            </w:r>
            <w:r w:rsidR="005E3753">
              <w:rPr>
                <w:color w:val="006699"/>
                <w:spacing w:val="-2"/>
              </w:rPr>
              <w:t>Terms</w:t>
            </w:r>
          </w:hyperlink>
          <w:r w:rsidR="005E3753">
            <w:rPr>
              <w:color w:val="006699"/>
            </w:rPr>
            <w:tab/>
          </w:r>
          <w:hyperlink w:anchor="_bookmark51" w:history="1">
            <w:r w:rsidR="005E3753">
              <w:rPr>
                <w:color w:val="006699"/>
                <w:spacing w:val="-5"/>
              </w:rPr>
              <w:t>44</w:t>
            </w:r>
          </w:hyperlink>
        </w:p>
        <w:p w14:paraId="24AF79DA" w14:textId="77777777" w:rsidR="000C2409" w:rsidRDefault="003502B1">
          <w:pPr>
            <w:pStyle w:val="TOC3"/>
            <w:tabs>
              <w:tab w:val="right" w:pos="10605"/>
            </w:tabs>
          </w:pPr>
          <w:hyperlink w:anchor="_bookmark52" w:history="1">
            <w:r w:rsidR="005E3753">
              <w:rPr>
                <w:color w:val="006699"/>
              </w:rPr>
              <w:t xml:space="preserve">Database </w:t>
            </w:r>
            <w:r w:rsidR="005E3753">
              <w:rPr>
                <w:color w:val="006699"/>
                <w:spacing w:val="-2"/>
              </w:rPr>
              <w:t>Management</w:t>
            </w:r>
          </w:hyperlink>
          <w:r w:rsidR="005E3753">
            <w:rPr>
              <w:color w:val="006699"/>
            </w:rPr>
            <w:tab/>
          </w:r>
          <w:hyperlink w:anchor="_bookmark52" w:history="1">
            <w:r w:rsidR="005E3753">
              <w:rPr>
                <w:color w:val="006699"/>
                <w:spacing w:val="-5"/>
              </w:rPr>
              <w:t>47</w:t>
            </w:r>
          </w:hyperlink>
        </w:p>
        <w:p w14:paraId="4255D002" w14:textId="77777777" w:rsidR="000C2409" w:rsidRDefault="003502B1">
          <w:pPr>
            <w:pStyle w:val="TOC3"/>
            <w:tabs>
              <w:tab w:val="right" w:pos="10605"/>
            </w:tabs>
            <w:spacing w:before="125"/>
          </w:pPr>
          <w:hyperlink w:anchor="_bookmark55" w:history="1">
            <w:r w:rsidR="005E3753">
              <w:rPr>
                <w:color w:val="006699"/>
                <w:spacing w:val="-5"/>
              </w:rPr>
              <w:t>ETL</w:t>
            </w:r>
          </w:hyperlink>
          <w:r w:rsidR="005E3753">
            <w:rPr>
              <w:color w:val="006699"/>
            </w:rPr>
            <w:tab/>
          </w:r>
          <w:hyperlink w:anchor="_bookmark55" w:history="1">
            <w:r w:rsidR="005E3753">
              <w:rPr>
                <w:color w:val="006699"/>
                <w:spacing w:val="-5"/>
              </w:rPr>
              <w:t>51</w:t>
            </w:r>
          </w:hyperlink>
        </w:p>
        <w:p w14:paraId="7119C360" w14:textId="77777777" w:rsidR="000C2409" w:rsidRDefault="003502B1">
          <w:pPr>
            <w:pStyle w:val="TOC4"/>
            <w:tabs>
              <w:tab w:val="right" w:pos="10605"/>
            </w:tabs>
          </w:pPr>
          <w:hyperlink w:anchor="_bookmark56" w:history="1">
            <w:r w:rsidR="005E3753">
              <w:rPr>
                <w:color w:val="006699"/>
                <w:spacing w:val="-2"/>
              </w:rPr>
              <w:t>Collect</w:t>
            </w:r>
          </w:hyperlink>
          <w:r w:rsidR="005E3753">
            <w:rPr>
              <w:color w:val="006699"/>
            </w:rPr>
            <w:tab/>
          </w:r>
          <w:hyperlink w:anchor="_bookmark56" w:history="1">
            <w:r w:rsidR="005E3753">
              <w:rPr>
                <w:color w:val="006699"/>
                <w:spacing w:val="-5"/>
              </w:rPr>
              <w:t>52</w:t>
            </w:r>
          </w:hyperlink>
        </w:p>
        <w:p w14:paraId="0469343D" w14:textId="77777777" w:rsidR="000C2409" w:rsidRDefault="003502B1">
          <w:pPr>
            <w:pStyle w:val="TOC4"/>
            <w:tabs>
              <w:tab w:val="right" w:pos="10605"/>
            </w:tabs>
          </w:pPr>
          <w:hyperlink w:anchor="_bookmark58" w:history="1">
            <w:r w:rsidR="005E3753">
              <w:rPr>
                <w:color w:val="006699"/>
                <w:spacing w:val="-2"/>
              </w:rPr>
              <w:t>Prepare</w:t>
            </w:r>
          </w:hyperlink>
          <w:r w:rsidR="005E3753">
            <w:rPr>
              <w:color w:val="006699"/>
            </w:rPr>
            <w:tab/>
          </w:r>
          <w:hyperlink w:anchor="_bookmark58" w:history="1">
            <w:r w:rsidR="005E3753">
              <w:rPr>
                <w:color w:val="006699"/>
                <w:spacing w:val="-5"/>
              </w:rPr>
              <w:t>52</w:t>
            </w:r>
          </w:hyperlink>
        </w:p>
        <w:p w14:paraId="5305AD19" w14:textId="77777777" w:rsidR="000C2409" w:rsidRDefault="003502B1">
          <w:pPr>
            <w:pStyle w:val="TOC4"/>
            <w:tabs>
              <w:tab w:val="right" w:pos="10605"/>
            </w:tabs>
          </w:pPr>
          <w:hyperlink w:anchor="_bookmark60" w:history="1">
            <w:r w:rsidR="005E3753">
              <w:rPr>
                <w:color w:val="006699"/>
                <w:spacing w:val="-5"/>
              </w:rPr>
              <w:t>Map</w:t>
            </w:r>
          </w:hyperlink>
          <w:r w:rsidR="005E3753">
            <w:rPr>
              <w:color w:val="006699"/>
            </w:rPr>
            <w:tab/>
          </w:r>
          <w:hyperlink w:anchor="_bookmark60" w:history="1">
            <w:r w:rsidR="005E3753">
              <w:rPr>
                <w:color w:val="006699"/>
                <w:spacing w:val="-5"/>
              </w:rPr>
              <w:t>52</w:t>
            </w:r>
          </w:hyperlink>
        </w:p>
        <w:p w14:paraId="1BCE86FA" w14:textId="77777777" w:rsidR="000C2409" w:rsidRDefault="003502B1">
          <w:pPr>
            <w:pStyle w:val="TOC4"/>
            <w:tabs>
              <w:tab w:val="right" w:pos="10605"/>
            </w:tabs>
          </w:pPr>
          <w:hyperlink w:anchor="_bookmark61" w:history="1">
            <w:r w:rsidR="005E3753">
              <w:rPr>
                <w:color w:val="006699"/>
                <w:spacing w:val="-2"/>
              </w:rPr>
              <w:t>Reduce</w:t>
            </w:r>
          </w:hyperlink>
          <w:r w:rsidR="005E3753">
            <w:rPr>
              <w:color w:val="006699"/>
            </w:rPr>
            <w:tab/>
          </w:r>
          <w:hyperlink w:anchor="_bookmark61" w:history="1">
            <w:r w:rsidR="005E3753">
              <w:rPr>
                <w:color w:val="006699"/>
                <w:spacing w:val="-5"/>
              </w:rPr>
              <w:t>52</w:t>
            </w:r>
          </w:hyperlink>
        </w:p>
        <w:p w14:paraId="5D1CF810" w14:textId="77777777" w:rsidR="000C2409" w:rsidRDefault="003502B1">
          <w:pPr>
            <w:pStyle w:val="TOC4"/>
            <w:tabs>
              <w:tab w:val="right" w:pos="10605"/>
            </w:tabs>
            <w:spacing w:before="125"/>
          </w:pPr>
          <w:hyperlink w:anchor="_bookmark62" w:history="1">
            <w:r w:rsidR="005E3753">
              <w:rPr>
                <w:color w:val="006699"/>
                <w:spacing w:val="-2"/>
              </w:rPr>
              <w:t>Workflow</w:t>
            </w:r>
          </w:hyperlink>
          <w:r w:rsidR="005E3753">
            <w:rPr>
              <w:color w:val="006699"/>
            </w:rPr>
            <w:tab/>
          </w:r>
          <w:hyperlink w:anchor="_bookmark62" w:history="1">
            <w:r w:rsidR="005E3753">
              <w:rPr>
                <w:color w:val="006699"/>
                <w:spacing w:val="-5"/>
              </w:rPr>
              <w:t>53</w:t>
            </w:r>
          </w:hyperlink>
        </w:p>
        <w:p w14:paraId="3B657673" w14:textId="77777777" w:rsidR="000C2409" w:rsidRDefault="003502B1">
          <w:pPr>
            <w:pStyle w:val="TOC2"/>
            <w:tabs>
              <w:tab w:val="right" w:pos="10605"/>
            </w:tabs>
          </w:pPr>
          <w:hyperlink w:anchor="_bookmark63" w:history="1">
            <w:r w:rsidR="005E3753">
              <w:rPr>
                <w:color w:val="006699"/>
              </w:rPr>
              <w:t xml:space="preserve">EPC </w:t>
            </w:r>
            <w:r w:rsidR="005E3753">
              <w:rPr>
                <w:color w:val="006699"/>
                <w:spacing w:val="-2"/>
              </w:rPr>
              <w:t>Application</w:t>
            </w:r>
          </w:hyperlink>
          <w:r w:rsidR="005E3753">
            <w:rPr>
              <w:color w:val="006699"/>
            </w:rPr>
            <w:tab/>
          </w:r>
          <w:hyperlink w:anchor="_bookmark63" w:history="1">
            <w:r w:rsidR="005E3753">
              <w:rPr>
                <w:color w:val="006699"/>
                <w:spacing w:val="-5"/>
              </w:rPr>
              <w:t>54</w:t>
            </w:r>
          </w:hyperlink>
        </w:p>
        <w:p w14:paraId="3E7DDE30" w14:textId="589731B1" w:rsidR="000C2409" w:rsidRDefault="003502B1">
          <w:pPr>
            <w:pStyle w:val="TOC3"/>
            <w:tabs>
              <w:tab w:val="right" w:pos="10605"/>
            </w:tabs>
          </w:pPr>
          <w:hyperlink w:anchor="_bookmark64" w:history="1">
            <w:r w:rsidR="00B76FCB">
              <w:rPr>
                <w:color w:val="006699"/>
              </w:rPr>
              <w:t>Data</w:t>
            </w:r>
          </w:hyperlink>
          <w:r w:rsidR="00B76FCB">
            <w:rPr>
              <w:color w:val="006699"/>
              <w:spacing w:val="-2"/>
            </w:rPr>
            <w:t xml:space="preserve"> Load</w:t>
          </w:r>
          <w:r w:rsidR="005E3753">
            <w:rPr>
              <w:color w:val="006699"/>
            </w:rPr>
            <w:tab/>
          </w:r>
          <w:hyperlink w:anchor="_bookmark64" w:history="1">
            <w:r w:rsidR="005E3753">
              <w:rPr>
                <w:color w:val="006699"/>
                <w:spacing w:val="-5"/>
              </w:rPr>
              <w:t>54</w:t>
            </w:r>
          </w:hyperlink>
        </w:p>
        <w:p w14:paraId="7DC1AB0E" w14:textId="77777777" w:rsidR="000C2409" w:rsidRDefault="003502B1">
          <w:pPr>
            <w:pStyle w:val="TOC3"/>
            <w:tabs>
              <w:tab w:val="right" w:pos="10605"/>
            </w:tabs>
          </w:pPr>
          <w:hyperlink w:anchor="_bookmark65" w:history="1">
            <w:r w:rsidR="005E3753">
              <w:rPr>
                <w:color w:val="006699"/>
              </w:rPr>
              <w:t xml:space="preserve">Data </w:t>
            </w:r>
            <w:r w:rsidR="005E3753">
              <w:rPr>
                <w:color w:val="006699"/>
                <w:spacing w:val="-2"/>
              </w:rPr>
              <w:t>Description</w:t>
            </w:r>
          </w:hyperlink>
          <w:r w:rsidR="005E3753">
            <w:rPr>
              <w:color w:val="006699"/>
            </w:rPr>
            <w:tab/>
          </w:r>
          <w:hyperlink w:anchor="_bookmark65" w:history="1">
            <w:r w:rsidR="005E3753">
              <w:rPr>
                <w:color w:val="006699"/>
                <w:spacing w:val="-5"/>
              </w:rPr>
              <w:t>54</w:t>
            </w:r>
          </w:hyperlink>
        </w:p>
        <w:p w14:paraId="09CC2D34" w14:textId="77777777" w:rsidR="000C2409" w:rsidRDefault="003502B1">
          <w:pPr>
            <w:pStyle w:val="TOC3"/>
            <w:tabs>
              <w:tab w:val="right" w:pos="10605"/>
            </w:tabs>
          </w:pPr>
          <w:hyperlink w:anchor="_bookmark66" w:history="1">
            <w:r w:rsidR="005E3753">
              <w:rPr>
                <w:color w:val="006699"/>
              </w:rPr>
              <w:t xml:space="preserve">Data </w:t>
            </w:r>
            <w:r w:rsidR="005E3753">
              <w:rPr>
                <w:color w:val="006699"/>
                <w:spacing w:val="-2"/>
              </w:rPr>
              <w:t>Modification</w:t>
            </w:r>
          </w:hyperlink>
          <w:r w:rsidR="005E3753">
            <w:rPr>
              <w:color w:val="006699"/>
            </w:rPr>
            <w:tab/>
          </w:r>
          <w:hyperlink w:anchor="_bookmark66" w:history="1">
            <w:r w:rsidR="005E3753">
              <w:rPr>
                <w:color w:val="006699"/>
                <w:spacing w:val="-5"/>
              </w:rPr>
              <w:t>54</w:t>
            </w:r>
          </w:hyperlink>
        </w:p>
        <w:p w14:paraId="78EED3C4" w14:textId="77777777" w:rsidR="000C2409" w:rsidRDefault="003502B1">
          <w:pPr>
            <w:pStyle w:val="TOC3"/>
            <w:tabs>
              <w:tab w:val="right" w:pos="10605"/>
            </w:tabs>
            <w:spacing w:before="125"/>
          </w:pPr>
          <w:hyperlink w:anchor="_bookmark67" w:history="1">
            <w:r w:rsidR="005E3753">
              <w:rPr>
                <w:color w:val="006699"/>
              </w:rPr>
              <w:t xml:space="preserve">Data </w:t>
            </w:r>
            <w:r w:rsidR="005E3753">
              <w:rPr>
                <w:color w:val="006699"/>
                <w:spacing w:val="-2"/>
              </w:rPr>
              <w:t>Analysis</w:t>
            </w:r>
          </w:hyperlink>
          <w:r w:rsidR="005E3753">
            <w:rPr>
              <w:color w:val="006699"/>
            </w:rPr>
            <w:tab/>
          </w:r>
          <w:hyperlink w:anchor="_bookmark67" w:history="1">
            <w:r w:rsidR="005E3753">
              <w:rPr>
                <w:color w:val="006699"/>
                <w:spacing w:val="-5"/>
              </w:rPr>
              <w:t>54</w:t>
            </w:r>
          </w:hyperlink>
        </w:p>
        <w:p w14:paraId="7D3F0906" w14:textId="77777777" w:rsidR="000C2409" w:rsidRDefault="003502B1">
          <w:pPr>
            <w:pStyle w:val="TOC3"/>
            <w:tabs>
              <w:tab w:val="right" w:pos="10605"/>
            </w:tabs>
          </w:pPr>
          <w:hyperlink w:anchor="_bookmark68" w:history="1">
            <w:r w:rsidR="005E3753">
              <w:rPr>
                <w:color w:val="006699"/>
              </w:rPr>
              <w:t xml:space="preserve">Survey Design and </w:t>
            </w:r>
            <w:r w:rsidR="005E3753">
              <w:rPr>
                <w:color w:val="006699"/>
                <w:spacing w:val="-2"/>
              </w:rPr>
              <w:t>Modeling</w:t>
            </w:r>
          </w:hyperlink>
          <w:r w:rsidR="005E3753">
            <w:rPr>
              <w:color w:val="006699"/>
            </w:rPr>
            <w:tab/>
          </w:r>
          <w:hyperlink w:anchor="_bookmark68" w:history="1">
            <w:r w:rsidR="005E3753">
              <w:rPr>
                <w:color w:val="006699"/>
                <w:spacing w:val="-5"/>
              </w:rPr>
              <w:t>54</w:t>
            </w:r>
          </w:hyperlink>
        </w:p>
        <w:p w14:paraId="138215A9" w14:textId="3BD4BF90" w:rsidR="000C2409" w:rsidRDefault="003502B1" w:rsidP="000A2292">
          <w:pPr>
            <w:pStyle w:val="TOC3"/>
            <w:tabs>
              <w:tab w:val="right" w:pos="10605"/>
            </w:tabs>
          </w:pPr>
          <w:hyperlink w:anchor="_bookmark69" w:history="1">
            <w:r w:rsidR="005E3753">
              <w:rPr>
                <w:color w:val="006699"/>
              </w:rPr>
              <w:t xml:space="preserve">Plot </w:t>
            </w:r>
            <w:r w:rsidR="005E3753">
              <w:rPr>
                <w:color w:val="006699"/>
                <w:spacing w:val="-2"/>
              </w:rPr>
              <w:t>Functions</w:t>
            </w:r>
          </w:hyperlink>
          <w:r w:rsidR="005E3753">
            <w:rPr>
              <w:color w:val="006699"/>
            </w:rPr>
            <w:tab/>
          </w:r>
          <w:hyperlink w:anchor="_bookmark69" w:history="1">
            <w:r w:rsidR="005E3753">
              <w:rPr>
                <w:color w:val="006699"/>
                <w:spacing w:val="-5"/>
              </w:rPr>
              <w:t>54</w:t>
            </w:r>
          </w:hyperlink>
        </w:p>
      </w:sdtContent>
    </w:sdt>
    <w:p w14:paraId="0085A1E1" w14:textId="77777777" w:rsidR="000C2409" w:rsidRDefault="000C2409">
      <w:pPr>
        <w:sectPr w:rsidR="000C2409">
          <w:type w:val="continuous"/>
          <w:pgSz w:w="11910" w:h="16840"/>
          <w:pgMar w:top="860" w:right="0" w:bottom="1160" w:left="500" w:header="720" w:footer="720" w:gutter="0"/>
          <w:cols w:space="720"/>
        </w:sectPr>
      </w:pPr>
    </w:p>
    <w:p w14:paraId="219FF208" w14:textId="77777777" w:rsidR="000C2409" w:rsidRDefault="000C2409">
      <w:pPr>
        <w:pStyle w:val="BodyText"/>
        <w:spacing w:before="9"/>
        <w:rPr>
          <w:b/>
          <w:sz w:val="19"/>
        </w:rPr>
      </w:pPr>
    </w:p>
    <w:p w14:paraId="1014E6B7" w14:textId="77777777" w:rsidR="000C2409" w:rsidRDefault="005E3753">
      <w:pPr>
        <w:pStyle w:val="BodyText"/>
        <w:ind w:left="97"/>
      </w:pPr>
      <w:r>
        <w:rPr>
          <w:noProof/>
        </w:rPr>
        <mc:AlternateContent>
          <mc:Choice Requires="wps">
            <w:drawing>
              <wp:inline distT="0" distB="0" distL="0" distR="0" wp14:anchorId="7A95FF70" wp14:editId="2D5337CD">
                <wp:extent cx="6670675" cy="381000"/>
                <wp:effectExtent l="0" t="0" r="9525" b="0"/>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381000"/>
                        </a:xfrm>
                        <a:prstGeom prst="rect">
                          <a:avLst/>
                        </a:prstGeom>
                        <a:noFill/>
                        <a:ln w="3809">
                          <a:noFill/>
                          <a:prstDash val="solid"/>
                        </a:ln>
                      </wps:spPr>
                      <wps:txbx>
                        <w:txbxContent>
                          <w:p w14:paraId="3738CAD2" w14:textId="1B27CF54" w:rsidR="000C2409" w:rsidRDefault="005E3753">
                            <w:pPr>
                              <w:spacing w:before="133" w:line="461" w:lineRule="exact"/>
                              <w:ind w:left="197"/>
                              <w:rPr>
                                <w:b/>
                                <w:color w:val="000000"/>
                                <w:sz w:val="40"/>
                              </w:rPr>
                            </w:pPr>
                            <w:r>
                              <w:rPr>
                                <w:b/>
                                <w:color w:val="1F425B"/>
                                <w:sz w:val="40"/>
                              </w:rPr>
                              <w:t xml:space="preserve">Integrative Genome-Exposome </w:t>
                            </w:r>
                            <w:r>
                              <w:rPr>
                                <w:b/>
                                <w:color w:val="1F425B"/>
                                <w:spacing w:val="-2"/>
                                <w:sz w:val="40"/>
                              </w:rPr>
                              <w:t>Method</w:t>
                            </w:r>
                          </w:p>
                        </w:txbxContent>
                      </wps:txbx>
                      <wps:bodyPr wrap="square" lIns="0" tIns="0" rIns="0" bIns="0" rtlCol="0">
                        <a:noAutofit/>
                      </wps:bodyPr>
                    </wps:wsp>
                  </a:graphicData>
                </a:graphic>
              </wp:inline>
            </w:drawing>
          </mc:Choice>
          <mc:Fallback>
            <w:pict>
              <v:shape w14:anchorId="7A95FF70" id="Textbox 6" o:spid="_x0000_s1027" type="#_x0000_t202" style="width:525.2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" filled="f" stroked="f" strokeweight=".1058mm">
                <v:textbox inset="0,0,0,0">
                  <w:txbxContent>
                    <w:p w14:paraId="3738CAD2" w14:textId="1B27CF54" w:rsidR="000C2409" w:rsidRDefault="005E3753">
                      <w:pPr>
                        <w:spacing w:before="133" w:line="461" w:lineRule="exact"/>
                        <w:ind w:left="197"/>
                        <w:rPr>
                          <w:b/>
                          <w:color w:val="000000"/>
                          <w:sz w:val="40"/>
                        </w:rPr>
                      </w:pPr>
                      <w:r>
                        <w:rPr>
                          <w:b/>
                          <w:color w:val="1F425B"/>
                          <w:sz w:val="40"/>
                        </w:rPr>
                        <w:t xml:space="preserve">Integrative Genome-Exposome </w:t>
                      </w:r>
                      <w:r>
                        <w:rPr>
                          <w:b/>
                          <w:color w:val="1F425B"/>
                          <w:spacing w:val="-2"/>
                          <w:sz w:val="40"/>
                        </w:rPr>
                        <w:t>Method</w:t>
                      </w:r>
                    </w:p>
                  </w:txbxContent>
                </v:textbox>
                <w10:anchorlock/>
              </v:shape>
            </w:pict>
          </mc:Fallback>
        </mc:AlternateContent>
      </w:r>
    </w:p>
    <w:p w14:paraId="0CE3B63D" w14:textId="77777777" w:rsidR="000C2409" w:rsidRDefault="000C2409">
      <w:pPr>
        <w:pStyle w:val="BodyText"/>
        <w:spacing w:before="4"/>
        <w:rPr>
          <w:b/>
          <w:sz w:val="17"/>
        </w:rPr>
      </w:pPr>
    </w:p>
    <w:p w14:paraId="3835B828" w14:textId="77777777" w:rsidR="000C2409" w:rsidRDefault="005E3753" w:rsidP="0019743C">
      <w:pPr>
        <w:pStyle w:val="BodyText"/>
        <w:spacing w:before="184" w:line="360" w:lineRule="auto"/>
        <w:ind w:left="300" w:right="797"/>
        <w:jc w:val="both"/>
      </w:pPr>
      <w:r>
        <w:t xml:space="preserve">The IGEM (Integrative Genome-Exposome Method) system is a powerful platform designed to host various applications (APPs) that share common resources and interact with each other through a single database. The primary goal of IGEM is to provide a flexible and dynamic framework for genomic and </w:t>
      </w:r>
      <w:proofErr w:type="spellStart"/>
      <w:r>
        <w:t>exposomic</w:t>
      </w:r>
      <w:proofErr w:type="spellEnd"/>
      <w:r>
        <w:t xml:space="preserve"> research, enabling the integration of diverse data sources and facilitating complex analyses.</w:t>
      </w:r>
    </w:p>
    <w:p w14:paraId="7FE6A7CA" w14:textId="230C815A" w:rsidR="000C2409" w:rsidRDefault="005E3753" w:rsidP="0019743C">
      <w:pPr>
        <w:pStyle w:val="BodyText"/>
        <w:spacing w:before="121" w:line="360" w:lineRule="auto"/>
        <w:ind w:left="300" w:right="796"/>
        <w:jc w:val="both"/>
      </w:pPr>
      <w:r>
        <w:t xml:space="preserve">The </w:t>
      </w:r>
      <w:proofErr w:type="spellStart"/>
      <w:r>
        <w:t>G</w:t>
      </w:r>
      <w:ins w:id="0" w:author="Palmiero, Nikki" w:date="2023-06-27T12:52:00Z">
        <w:r w:rsidR="00EF2379">
          <w:t>x</w:t>
        </w:r>
      </w:ins>
      <w:r>
        <w:t>E</w:t>
      </w:r>
      <w:proofErr w:type="spellEnd"/>
      <w:r>
        <w:t xml:space="preserve"> (Gene x Exposome) application developed within the IGEM system is focuses on collecting external data sets, identifying key genetic and </w:t>
      </w:r>
      <w:proofErr w:type="spellStart"/>
      <w:r>
        <w:t>exposomic</w:t>
      </w:r>
      <w:proofErr w:type="spellEnd"/>
      <w:r>
        <w:t xml:space="preserve"> information, and building a comprehensive knowledge base. This knowledge base is readily available for dynamic and exploratory queries, empowering researchers to uncover valuable insights and generate novel hypotheses.</w:t>
      </w:r>
    </w:p>
    <w:p w14:paraId="4EBFDD07" w14:textId="1AAABC37" w:rsidR="000C2409" w:rsidRDefault="005E3753" w:rsidP="0019743C">
      <w:pPr>
        <w:pStyle w:val="BodyText"/>
        <w:spacing w:before="121" w:line="360" w:lineRule="auto"/>
        <w:ind w:left="300" w:right="797"/>
        <w:jc w:val="both"/>
      </w:pPr>
      <w:r>
        <w:t xml:space="preserve">This User Guide aims to provide comprehensive documentation for utilizing the IGEM platform and its various applications. It covers installation instructions, detailed usage examples, and explanations of key functionalities. Whether you are a researcher, data scientist, or domain expert, this guide will help you leverage the IGEM system effectively to drive your genomic and </w:t>
      </w:r>
      <w:proofErr w:type="spellStart"/>
      <w:r>
        <w:t>exposomic</w:t>
      </w:r>
      <w:proofErr w:type="spellEnd"/>
      <w:r>
        <w:t xml:space="preserve"> analyses.</w:t>
      </w:r>
    </w:p>
    <w:p w14:paraId="23D76B3E" w14:textId="77777777" w:rsidR="0019743C" w:rsidRDefault="0019743C">
      <w:pPr>
        <w:rPr>
          <w:sz w:val="13"/>
          <w:szCs w:val="20"/>
        </w:rPr>
      </w:pPr>
      <w:r>
        <w:rPr>
          <w:sz w:val="13"/>
        </w:rPr>
        <w:br w:type="page"/>
      </w:r>
    </w:p>
    <w:p w14:paraId="318F3E12" w14:textId="4EB57F09" w:rsidR="000C2409" w:rsidRDefault="005E3753">
      <w:pPr>
        <w:pStyle w:val="BodyText"/>
        <w:spacing w:before="11"/>
        <w:rPr>
          <w:sz w:val="13"/>
        </w:rPr>
      </w:pPr>
      <w:r>
        <w:rPr>
          <w:noProof/>
        </w:rPr>
        <w:lastRenderedPageBreak/>
        <mc:AlternateContent>
          <mc:Choice Requires="wps">
            <w:drawing>
              <wp:anchor distT="0" distB="0" distL="0" distR="0" simplePos="0" relativeHeight="487589888" behindDoc="1" locked="0" layoutInCell="1" allowOverlap="1" wp14:anchorId="207C2733" wp14:editId="58052487">
                <wp:simplePos x="0" y="0"/>
                <wp:positionH relativeFrom="page">
                  <wp:posOffset>381200</wp:posOffset>
                </wp:positionH>
                <wp:positionV relativeFrom="paragraph">
                  <wp:posOffset>121209</wp:posOffset>
                </wp:positionV>
                <wp:extent cx="6670675" cy="320040"/>
                <wp:effectExtent l="0" t="0" r="9525" b="10160"/>
                <wp:wrapTopAndBottom/>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320040"/>
                        </a:xfrm>
                        <a:prstGeom prst="rect">
                          <a:avLst/>
                        </a:prstGeom>
                        <a:noFill/>
                        <a:ln w="3809">
                          <a:noFill/>
                          <a:prstDash val="solid"/>
                        </a:ln>
                      </wps:spPr>
                      <wps:txbx>
                        <w:txbxContent>
                          <w:p w14:paraId="0A78258A" w14:textId="77777777" w:rsidR="000C2409" w:rsidRDefault="005E3753">
                            <w:pPr>
                              <w:spacing w:before="130" w:line="368" w:lineRule="exact"/>
                              <w:ind w:left="197"/>
                              <w:rPr>
                                <w:b/>
                                <w:color w:val="000000"/>
                                <w:sz w:val="32"/>
                              </w:rPr>
                            </w:pPr>
                            <w:bookmarkStart w:id="1" w:name="Introduction"/>
                            <w:bookmarkStart w:id="2" w:name="_bookmark1"/>
                            <w:bookmarkEnd w:id="1"/>
                            <w:bookmarkEnd w:id="2"/>
                            <w:r>
                              <w:rPr>
                                <w:b/>
                                <w:color w:val="1F425B"/>
                                <w:spacing w:val="-2"/>
                                <w:sz w:val="32"/>
                              </w:rPr>
                              <w:t>Introduction</w:t>
                            </w:r>
                          </w:p>
                        </w:txbxContent>
                      </wps:txbx>
                      <wps:bodyPr wrap="square" lIns="0" tIns="0" rIns="0" bIns="0" rtlCol="0">
                        <a:noAutofit/>
                      </wps:bodyPr>
                    </wps:wsp>
                  </a:graphicData>
                </a:graphic>
              </wp:anchor>
            </w:drawing>
          </mc:Choice>
          <mc:Fallback>
            <w:pict>
              <v:shape w14:anchorId="207C2733" id="Textbox 7" o:spid="_x0000_s1028" type="#_x0000_t202" style="position:absolute;margin-left:30pt;margin-top:9.55pt;width:525.25pt;height:25.2pt;z-index:-15726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" filled="f" stroked="f" strokeweight=".1058mm">
                <v:textbox inset="0,0,0,0">
                  <w:txbxContent>
                    <w:p w14:paraId="0A78258A" w14:textId="77777777" w:rsidR="000C2409" w:rsidRDefault="005E3753">
                      <w:pPr>
                        <w:spacing w:before="130" w:line="368" w:lineRule="exact"/>
                        <w:ind w:left="197"/>
                        <w:rPr>
                          <w:b/>
                          <w:color w:val="000000"/>
                          <w:sz w:val="32"/>
                        </w:rPr>
                      </w:pPr>
                      <w:bookmarkStart w:id="3" w:name="Introduction"/>
                      <w:bookmarkStart w:id="4" w:name="_bookmark1"/>
                      <w:bookmarkEnd w:id="3"/>
                      <w:bookmarkEnd w:id="4"/>
                      <w:r>
                        <w:rPr>
                          <w:b/>
                          <w:color w:val="1F425B"/>
                          <w:spacing w:val="-2"/>
                          <w:sz w:val="32"/>
                        </w:rPr>
                        <w:t>Introduction</w:t>
                      </w:r>
                    </w:p>
                  </w:txbxContent>
                </v:textbox>
                <w10:wrap type="topAndBottom" anchorx="page"/>
              </v:shape>
            </w:pict>
          </mc:Fallback>
        </mc:AlternateContent>
      </w:r>
    </w:p>
    <w:p w14:paraId="5F4CFAED" w14:textId="77777777" w:rsidR="000C2409" w:rsidRDefault="005E3753" w:rsidP="0019743C">
      <w:pPr>
        <w:pStyle w:val="BodyText"/>
        <w:spacing w:before="130" w:line="360" w:lineRule="auto"/>
        <w:ind w:left="300" w:right="797"/>
        <w:jc w:val="both"/>
      </w:pPr>
      <w:r>
        <w:t>The Integrative Genome-Exposome Method (IGEM) is a novel software to study exposure-exposure (</w:t>
      </w:r>
      <w:proofErr w:type="spellStart"/>
      <w:r>
        <w:t>ExE</w:t>
      </w:r>
      <w:proofErr w:type="spellEnd"/>
      <w:r>
        <w:t>) and</w:t>
      </w:r>
      <w:r>
        <w:rPr>
          <w:spacing w:val="40"/>
        </w:rPr>
        <w:t xml:space="preserve"> </w:t>
      </w:r>
      <w:r>
        <w:t>gene-environment</w:t>
      </w:r>
      <w:r>
        <w:rPr>
          <w:spacing w:val="40"/>
        </w:rPr>
        <w:t xml:space="preserve"> </w:t>
      </w:r>
      <w:r>
        <w:t>(</w:t>
      </w:r>
      <w:proofErr w:type="spellStart"/>
      <w:r>
        <w:t>GxE</w:t>
      </w:r>
      <w:proofErr w:type="spellEnd"/>
      <w:r>
        <w:t>)</w:t>
      </w:r>
      <w:r>
        <w:rPr>
          <w:spacing w:val="40"/>
        </w:rPr>
        <w:t xml:space="preserve"> </w:t>
      </w:r>
      <w:r>
        <w:t>interactions</w:t>
      </w:r>
      <w:r>
        <w:rPr>
          <w:spacing w:val="40"/>
        </w:rPr>
        <w:t xml:space="preserve"> </w:t>
      </w:r>
      <w:r>
        <w:t>in</w:t>
      </w:r>
      <w:r>
        <w:rPr>
          <w:spacing w:val="40"/>
        </w:rPr>
        <w:t xml:space="preserve"> </w:t>
      </w:r>
      <w:r>
        <w:t>high-dimensional</w:t>
      </w:r>
      <w:r>
        <w:rPr>
          <w:spacing w:val="40"/>
        </w:rPr>
        <w:t xml:space="preserve"> </w:t>
      </w:r>
      <w:r>
        <w:t>big</w:t>
      </w:r>
      <w:r>
        <w:rPr>
          <w:spacing w:val="40"/>
        </w:rPr>
        <w:t xml:space="preserve"> </w:t>
      </w:r>
      <w:r>
        <w:t>data</w:t>
      </w:r>
      <w:r>
        <w:rPr>
          <w:spacing w:val="40"/>
        </w:rPr>
        <w:t xml:space="preserve"> </w:t>
      </w:r>
      <w:r>
        <w:t>sets</w:t>
      </w:r>
      <w:r>
        <w:rPr>
          <w:spacing w:val="40"/>
        </w:rPr>
        <w:t xml:space="preserve"> </w:t>
      </w:r>
      <w:r>
        <w:t>by</w:t>
      </w:r>
      <w:r>
        <w:rPr>
          <w:spacing w:val="40"/>
        </w:rPr>
        <w:t xml:space="preserve"> </w:t>
      </w:r>
      <w:r>
        <w:t>integrating</w:t>
      </w:r>
      <w:r>
        <w:rPr>
          <w:spacing w:val="40"/>
        </w:rPr>
        <w:t xml:space="preserve"> </w:t>
      </w:r>
      <w:r>
        <w:t>an</w:t>
      </w:r>
      <w:r>
        <w:rPr>
          <w:spacing w:val="40"/>
        </w:rPr>
        <w:t xml:space="preserve"> </w:t>
      </w:r>
      <w:r>
        <w:t>automated</w:t>
      </w:r>
      <w:r>
        <w:rPr>
          <w:spacing w:val="80"/>
        </w:rPr>
        <w:t xml:space="preserve"> </w:t>
      </w:r>
      <w:r>
        <w:t>knowledge-based user-friendly, open-source, and open-access software.</w:t>
      </w:r>
    </w:p>
    <w:p w14:paraId="27432D64" w14:textId="77777777" w:rsidR="000C2409" w:rsidRDefault="005E3753" w:rsidP="0019743C">
      <w:pPr>
        <w:pStyle w:val="BodyText"/>
        <w:spacing w:before="120" w:line="360" w:lineRule="auto"/>
        <w:ind w:left="300" w:right="797"/>
        <w:jc w:val="both"/>
      </w:pPr>
      <w:r>
        <w:t xml:space="preserve">IGEM is a software to perform high-throughput quality control (QC), knowledge-driven </w:t>
      </w:r>
      <w:proofErr w:type="spellStart"/>
      <w:r>
        <w:t>ExE</w:t>
      </w:r>
      <w:proofErr w:type="spellEnd"/>
      <w:r>
        <w:t xml:space="preserve"> and </w:t>
      </w:r>
      <w:proofErr w:type="spellStart"/>
      <w:r>
        <w:t>GxE</w:t>
      </w:r>
      <w:proofErr w:type="spellEnd"/>
      <w:r>
        <w:t xml:space="preserve"> filtering, machine learning (ML) and regression-based interaction analysis, and big data visualization.</w:t>
      </w:r>
    </w:p>
    <w:p w14:paraId="57312041" w14:textId="77777777" w:rsidR="000C2409" w:rsidRDefault="005E3753" w:rsidP="0019743C">
      <w:pPr>
        <w:pStyle w:val="BodyText"/>
        <w:spacing w:before="121" w:line="360" w:lineRule="auto"/>
        <w:ind w:left="300" w:right="797"/>
        <w:jc w:val="both"/>
      </w:pPr>
      <w:r>
        <w:t>The IGEM system has a modular architecture, initially designed with three applications: GE, OMICS, and EPC, detailed throughout this document.</w:t>
      </w:r>
    </w:p>
    <w:p w14:paraId="12AF5008" w14:textId="6BF46A9B" w:rsidR="000C2409" w:rsidRDefault="005E3753" w:rsidP="0019743C">
      <w:pPr>
        <w:pStyle w:val="BodyText"/>
        <w:spacing w:before="120" w:line="360" w:lineRule="auto"/>
        <w:ind w:left="300" w:right="797"/>
        <w:jc w:val="both"/>
      </w:pPr>
      <w:r>
        <w:t xml:space="preserve">All applications interact with each other. For example, we can query a </w:t>
      </w:r>
      <w:proofErr w:type="spellStart"/>
      <w:r>
        <w:t>GxE</w:t>
      </w:r>
      <w:proofErr w:type="spellEnd"/>
      <w:r>
        <w:t xml:space="preserve"> relation from </w:t>
      </w:r>
      <w:proofErr w:type="spellStart"/>
      <w:r>
        <w:t>GE.db</w:t>
      </w:r>
      <w:proofErr w:type="spellEnd"/>
      <w:r>
        <w:t xml:space="preserve">, integrate with other external data, perform </w:t>
      </w:r>
      <w:r w:rsidR="0019743C">
        <w:t>regressions,</w:t>
      </w:r>
      <w:r>
        <w:t xml:space="preserve"> and analyze without additional software.</w:t>
      </w:r>
    </w:p>
    <w:p w14:paraId="6A9E0464" w14:textId="77777777" w:rsidR="000C2409" w:rsidRDefault="005E3753" w:rsidP="0019743C">
      <w:pPr>
        <w:pStyle w:val="BodyText"/>
        <w:spacing w:before="121" w:line="360" w:lineRule="auto"/>
        <w:ind w:left="300" w:right="797"/>
      </w:pPr>
      <w:r>
        <w:t>To support the applications, components were implemented that work transparently for the user, and we performed database interface operations, with the file system, among others.</w:t>
      </w:r>
    </w:p>
    <w:p w14:paraId="6744316E" w14:textId="457D9212" w:rsidR="000C2409" w:rsidRDefault="005E3753" w:rsidP="0019743C">
      <w:pPr>
        <w:pStyle w:val="BodyText"/>
        <w:spacing w:before="120" w:line="360" w:lineRule="auto"/>
        <w:ind w:left="300" w:right="2317"/>
      </w:pPr>
      <w:r>
        <w:t>The</w:t>
      </w:r>
      <w:r>
        <w:rPr>
          <w:spacing w:val="-3"/>
        </w:rPr>
        <w:t xml:space="preserve"> </w:t>
      </w:r>
      <w:r>
        <w:t>IGEM</w:t>
      </w:r>
      <w:r>
        <w:rPr>
          <w:spacing w:val="-3"/>
        </w:rPr>
        <w:t xml:space="preserve"> </w:t>
      </w:r>
      <w:r>
        <w:t>can</w:t>
      </w:r>
      <w:r>
        <w:rPr>
          <w:spacing w:val="-3"/>
        </w:rPr>
        <w:t xml:space="preserve"> </w:t>
      </w:r>
      <w:r>
        <w:t>be</w:t>
      </w:r>
      <w:r>
        <w:rPr>
          <w:spacing w:val="-3"/>
        </w:rPr>
        <w:t xml:space="preserve"> </w:t>
      </w:r>
      <w:r>
        <w:t>accessed</w:t>
      </w:r>
      <w:r>
        <w:rPr>
          <w:spacing w:val="-3"/>
        </w:rPr>
        <w:t xml:space="preserve"> </w:t>
      </w:r>
      <w:r>
        <w:t>through</w:t>
      </w:r>
      <w:r>
        <w:rPr>
          <w:spacing w:val="-3"/>
        </w:rPr>
        <w:t xml:space="preserve"> </w:t>
      </w:r>
      <w:r>
        <w:t>a</w:t>
      </w:r>
      <w:r>
        <w:rPr>
          <w:spacing w:val="-3"/>
        </w:rPr>
        <w:t xml:space="preserve"> </w:t>
      </w:r>
      <w:r>
        <w:t>WEB</w:t>
      </w:r>
      <w:r>
        <w:rPr>
          <w:spacing w:val="-3"/>
        </w:rPr>
        <w:t xml:space="preserve"> </w:t>
      </w:r>
      <w:r>
        <w:t>query</w:t>
      </w:r>
      <w:r>
        <w:rPr>
          <w:spacing w:val="-3"/>
        </w:rPr>
        <w:t xml:space="preserve"> </w:t>
      </w:r>
      <w:r>
        <w:t>interface,</w:t>
      </w:r>
      <w:r>
        <w:rPr>
          <w:spacing w:val="-3"/>
        </w:rPr>
        <w:t xml:space="preserve"> </w:t>
      </w:r>
      <w:proofErr w:type="gramStart"/>
      <w:r w:rsidR="0066578F">
        <w:t>scripts</w:t>
      </w:r>
      <w:proofErr w:type="gramEnd"/>
      <w:r>
        <w:rPr>
          <w:spacing w:val="-3"/>
        </w:rPr>
        <w:t xml:space="preserve"> </w:t>
      </w:r>
      <w:r>
        <w:t>or</w:t>
      </w:r>
      <w:r>
        <w:rPr>
          <w:spacing w:val="-3"/>
        </w:rPr>
        <w:t xml:space="preserve"> </w:t>
      </w:r>
      <w:r>
        <w:t>the</w:t>
      </w:r>
      <w:r>
        <w:rPr>
          <w:spacing w:val="-3"/>
        </w:rPr>
        <w:t xml:space="preserve"> </w:t>
      </w:r>
      <w:r>
        <w:t>command</w:t>
      </w:r>
      <w:r>
        <w:rPr>
          <w:spacing w:val="-3"/>
        </w:rPr>
        <w:t xml:space="preserve"> </w:t>
      </w:r>
      <w:r>
        <w:t>line. Below is a consolidated view of the IGEM components.</w:t>
      </w:r>
    </w:p>
    <w:p w14:paraId="3E2934C8" w14:textId="77777777" w:rsidR="000C2409" w:rsidRDefault="000C2409">
      <w:pPr>
        <w:pStyle w:val="BodyText"/>
        <w:spacing w:before="6"/>
        <w:rPr>
          <w:sz w:val="10"/>
        </w:rPr>
      </w:pPr>
    </w:p>
    <w:p w14:paraId="4DDAC51B" w14:textId="77777777" w:rsidR="000C2409" w:rsidRDefault="005E3753">
      <w:pPr>
        <w:pStyle w:val="BodyText"/>
        <w:ind w:left="300"/>
      </w:pPr>
      <w:commentRangeStart w:id="3"/>
      <w:commentRangeStart w:id="4"/>
      <w:r>
        <w:rPr>
          <w:noProof/>
        </w:rPr>
        <w:drawing>
          <wp:inline distT="0" distB="0" distL="0" distR="0" wp14:anchorId="3A7BA6E3" wp14:editId="1228ABB9">
            <wp:extent cx="6543675" cy="4502150"/>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8" cstate="print"/>
                    <a:stretch>
                      <a:fillRect/>
                    </a:stretch>
                  </pic:blipFill>
                  <pic:spPr>
                    <a:xfrm>
                      <a:off x="0" y="0"/>
                      <a:ext cx="6565762" cy="4517346"/>
                    </a:xfrm>
                    <a:prstGeom prst="rect">
                      <a:avLst/>
                    </a:prstGeom>
                  </pic:spPr>
                </pic:pic>
              </a:graphicData>
            </a:graphic>
          </wp:inline>
        </w:drawing>
      </w:r>
      <w:commentRangeEnd w:id="3"/>
      <w:r w:rsidR="00EF2379">
        <w:rPr>
          <w:rStyle w:val="CommentReference"/>
          <w:rFonts w:ascii="Times New Roman" w:eastAsia="Times New Roman" w:hAnsi="Times New Roman" w:cs="Times New Roman"/>
        </w:rPr>
        <w:commentReference w:id="3"/>
      </w:r>
      <w:commentRangeEnd w:id="4"/>
      <w:r w:rsidR="00FD7718">
        <w:rPr>
          <w:rStyle w:val="CommentReference"/>
          <w:rFonts w:ascii="Times New Roman" w:eastAsia="Times New Roman" w:hAnsi="Times New Roman" w:cs="Times New Roman"/>
        </w:rPr>
        <w:commentReference w:id="4"/>
      </w:r>
    </w:p>
    <w:p w14:paraId="5CC87E97" w14:textId="77777777" w:rsidR="000C2409" w:rsidRDefault="005E3753" w:rsidP="0019743C">
      <w:pPr>
        <w:pStyle w:val="BodyText"/>
        <w:spacing w:before="118" w:line="360" w:lineRule="auto"/>
        <w:ind w:left="300"/>
      </w:pPr>
      <w:r>
        <w:t>Every</w:t>
      </w:r>
      <w:r>
        <w:rPr>
          <w:spacing w:val="23"/>
        </w:rPr>
        <w:t xml:space="preserve"> </w:t>
      </w:r>
      <w:r>
        <w:t>IGEM</w:t>
      </w:r>
      <w:r>
        <w:rPr>
          <w:spacing w:val="23"/>
        </w:rPr>
        <w:t xml:space="preserve"> </w:t>
      </w:r>
      <w:r>
        <w:t>application</w:t>
      </w:r>
      <w:r>
        <w:rPr>
          <w:spacing w:val="23"/>
        </w:rPr>
        <w:t xml:space="preserve"> </w:t>
      </w:r>
      <w:r>
        <w:t>has</w:t>
      </w:r>
      <w:r>
        <w:rPr>
          <w:spacing w:val="23"/>
        </w:rPr>
        <w:t xml:space="preserve"> </w:t>
      </w:r>
      <w:r>
        <w:t>processes;</w:t>
      </w:r>
      <w:r>
        <w:rPr>
          <w:spacing w:val="23"/>
        </w:rPr>
        <w:t xml:space="preserve"> </w:t>
      </w:r>
      <w:r>
        <w:t>we</w:t>
      </w:r>
      <w:r>
        <w:rPr>
          <w:spacing w:val="23"/>
        </w:rPr>
        <w:t xml:space="preserve"> </w:t>
      </w:r>
      <w:r>
        <w:t>can</w:t>
      </w:r>
      <w:r>
        <w:rPr>
          <w:spacing w:val="23"/>
        </w:rPr>
        <w:t xml:space="preserve"> </w:t>
      </w:r>
      <w:r>
        <w:t>access</w:t>
      </w:r>
      <w:r>
        <w:rPr>
          <w:spacing w:val="23"/>
        </w:rPr>
        <w:t xml:space="preserve"> </w:t>
      </w:r>
      <w:r>
        <w:t>them</w:t>
      </w:r>
      <w:r>
        <w:rPr>
          <w:spacing w:val="23"/>
        </w:rPr>
        <w:t xml:space="preserve"> </w:t>
      </w:r>
      <w:r>
        <w:t>through</w:t>
      </w:r>
      <w:r>
        <w:rPr>
          <w:spacing w:val="23"/>
        </w:rPr>
        <w:t xml:space="preserve"> </w:t>
      </w:r>
      <w:r>
        <w:t>the</w:t>
      </w:r>
      <w:r>
        <w:rPr>
          <w:spacing w:val="23"/>
        </w:rPr>
        <w:t xml:space="preserve"> </w:t>
      </w:r>
      <w:r>
        <w:t>available</w:t>
      </w:r>
      <w:r>
        <w:rPr>
          <w:spacing w:val="23"/>
        </w:rPr>
        <w:t xml:space="preserve"> </w:t>
      </w:r>
      <w:r>
        <w:t>functions</w:t>
      </w:r>
      <w:r>
        <w:rPr>
          <w:spacing w:val="23"/>
        </w:rPr>
        <w:t xml:space="preserve"> </w:t>
      </w:r>
      <w:r>
        <w:t>and</w:t>
      </w:r>
      <w:r>
        <w:rPr>
          <w:spacing w:val="23"/>
        </w:rPr>
        <w:t xml:space="preserve"> </w:t>
      </w:r>
      <w:r>
        <w:t>their</w:t>
      </w:r>
      <w:r>
        <w:rPr>
          <w:spacing w:val="23"/>
        </w:rPr>
        <w:t xml:space="preserve"> </w:t>
      </w:r>
      <w:r>
        <w:t xml:space="preserve">respective </w:t>
      </w:r>
      <w:r>
        <w:rPr>
          <w:spacing w:val="-2"/>
        </w:rPr>
        <w:t>arguments.</w:t>
      </w:r>
    </w:p>
    <w:p w14:paraId="57C91633" w14:textId="77777777" w:rsidR="0019743C" w:rsidRDefault="0019743C" w:rsidP="0019743C">
      <w:pPr>
        <w:pStyle w:val="BodyText"/>
        <w:spacing w:before="120" w:line="360" w:lineRule="auto"/>
        <w:ind w:left="300"/>
      </w:pPr>
    </w:p>
    <w:p w14:paraId="4A523D72" w14:textId="77777777" w:rsidR="0019743C" w:rsidRDefault="0019743C" w:rsidP="0019743C">
      <w:pPr>
        <w:pStyle w:val="BodyText"/>
        <w:spacing w:before="120" w:line="360" w:lineRule="auto"/>
        <w:ind w:left="300"/>
      </w:pPr>
    </w:p>
    <w:p w14:paraId="0DA456D9" w14:textId="77777777" w:rsidR="0019743C" w:rsidRDefault="0019743C" w:rsidP="0019743C">
      <w:pPr>
        <w:pStyle w:val="BodyText"/>
        <w:spacing w:before="120" w:line="360" w:lineRule="auto"/>
        <w:ind w:left="300"/>
      </w:pPr>
    </w:p>
    <w:p w14:paraId="12AD4245" w14:textId="25AA3447" w:rsidR="000C2409" w:rsidRDefault="005E3753" w:rsidP="0019743C">
      <w:pPr>
        <w:pStyle w:val="BodyText"/>
        <w:spacing w:before="120" w:line="360" w:lineRule="auto"/>
        <w:ind w:left="300"/>
      </w:pPr>
      <w:r>
        <w:t xml:space="preserve">Below is an overview of available </w:t>
      </w:r>
      <w:r>
        <w:rPr>
          <w:spacing w:val="-2"/>
        </w:rPr>
        <w:t>functions.</w:t>
      </w:r>
    </w:p>
    <w:p w14:paraId="7E132355" w14:textId="77777777" w:rsidR="000C2409" w:rsidRDefault="000C2409">
      <w:pPr>
        <w:pStyle w:val="BodyText"/>
        <w:spacing w:before="2"/>
        <w:rPr>
          <w:sz w:val="16"/>
        </w:rPr>
      </w:pPr>
    </w:p>
    <w:p w14:paraId="3F3F68C4" w14:textId="77777777" w:rsidR="000C2409" w:rsidRDefault="005E3753">
      <w:pPr>
        <w:pStyle w:val="BodyText"/>
        <w:ind w:left="369"/>
      </w:pPr>
      <w:r>
        <w:rPr>
          <w:noProof/>
        </w:rPr>
        <w:drawing>
          <wp:inline distT="0" distB="0" distL="0" distR="0" wp14:anchorId="7FFB4F64" wp14:editId="6721A9C2">
            <wp:extent cx="6443662" cy="6741223"/>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cstate="print"/>
                    <a:stretch>
                      <a:fillRect/>
                    </a:stretch>
                  </pic:blipFill>
                  <pic:spPr>
                    <a:xfrm>
                      <a:off x="0" y="0"/>
                      <a:ext cx="6443662" cy="6741223"/>
                    </a:xfrm>
                    <a:prstGeom prst="rect">
                      <a:avLst/>
                    </a:prstGeom>
                  </pic:spPr>
                </pic:pic>
              </a:graphicData>
            </a:graphic>
          </wp:inline>
        </w:drawing>
      </w:r>
    </w:p>
    <w:p w14:paraId="7EA30ED3" w14:textId="77777777" w:rsidR="000C2409" w:rsidRDefault="000C2409">
      <w:pPr>
        <w:pStyle w:val="BodyText"/>
        <w:spacing w:before="1"/>
        <w:rPr>
          <w:sz w:val="11"/>
        </w:rPr>
      </w:pPr>
    </w:p>
    <w:p w14:paraId="507CBCDF" w14:textId="77777777" w:rsidR="000C2409" w:rsidRDefault="005E3753" w:rsidP="0019743C">
      <w:pPr>
        <w:pStyle w:val="BodyText"/>
        <w:spacing w:before="91" w:line="360" w:lineRule="auto"/>
        <w:ind w:left="300" w:right="797"/>
      </w:pPr>
      <w:r>
        <w:t>IGEM has a database with adapters for SQLite and Postgres and the flexibility of implementation in any database</w:t>
      </w:r>
      <w:r>
        <w:rPr>
          <w:spacing w:val="80"/>
        </w:rPr>
        <w:t xml:space="preserve"> </w:t>
      </w:r>
      <w:r>
        <w:t>with support for a connector in Python.</w:t>
      </w:r>
    </w:p>
    <w:p w14:paraId="5C66998A" w14:textId="77777777" w:rsidR="000C2409" w:rsidRDefault="005E3753" w:rsidP="0019743C">
      <w:pPr>
        <w:pStyle w:val="BodyText"/>
        <w:spacing w:before="120" w:line="360" w:lineRule="auto"/>
        <w:ind w:left="300" w:right="797"/>
      </w:pPr>
      <w:r>
        <w:t>The</w:t>
      </w:r>
      <w:r>
        <w:rPr>
          <w:spacing w:val="21"/>
        </w:rPr>
        <w:t xml:space="preserve"> </w:t>
      </w:r>
      <w:r>
        <w:t>IGEM</w:t>
      </w:r>
      <w:r>
        <w:rPr>
          <w:spacing w:val="21"/>
        </w:rPr>
        <w:t xml:space="preserve"> </w:t>
      </w:r>
      <w:r>
        <w:t>database</w:t>
      </w:r>
      <w:r>
        <w:rPr>
          <w:spacing w:val="21"/>
        </w:rPr>
        <w:t xml:space="preserve"> </w:t>
      </w:r>
      <w:r>
        <w:t>has</w:t>
      </w:r>
      <w:r>
        <w:rPr>
          <w:spacing w:val="21"/>
        </w:rPr>
        <w:t xml:space="preserve"> </w:t>
      </w:r>
      <w:r>
        <w:t>four</w:t>
      </w:r>
      <w:r>
        <w:rPr>
          <w:spacing w:val="21"/>
        </w:rPr>
        <w:t xml:space="preserve"> </w:t>
      </w:r>
      <w:r>
        <w:t>groups</w:t>
      </w:r>
      <w:r>
        <w:rPr>
          <w:spacing w:val="21"/>
        </w:rPr>
        <w:t xml:space="preserve"> </w:t>
      </w:r>
      <w:r>
        <w:t>of</w:t>
      </w:r>
      <w:r>
        <w:rPr>
          <w:spacing w:val="21"/>
        </w:rPr>
        <w:t xml:space="preserve"> </w:t>
      </w:r>
      <w:r>
        <w:t>domains,</w:t>
      </w:r>
      <w:r>
        <w:rPr>
          <w:spacing w:val="21"/>
        </w:rPr>
        <w:t xml:space="preserve"> </w:t>
      </w:r>
      <w:r>
        <w:t>two</w:t>
      </w:r>
      <w:r>
        <w:rPr>
          <w:spacing w:val="21"/>
        </w:rPr>
        <w:t xml:space="preserve"> </w:t>
      </w:r>
      <w:r>
        <w:t>for</w:t>
      </w:r>
      <w:r>
        <w:rPr>
          <w:spacing w:val="21"/>
        </w:rPr>
        <w:t xml:space="preserve"> </w:t>
      </w:r>
      <w:r>
        <w:t>internal</w:t>
      </w:r>
      <w:r>
        <w:rPr>
          <w:spacing w:val="21"/>
        </w:rPr>
        <w:t xml:space="preserve"> </w:t>
      </w:r>
      <w:r>
        <w:t>functions</w:t>
      </w:r>
      <w:r>
        <w:rPr>
          <w:spacing w:val="21"/>
        </w:rPr>
        <w:t xml:space="preserve"> </w:t>
      </w:r>
      <w:r>
        <w:t>and</w:t>
      </w:r>
      <w:r>
        <w:rPr>
          <w:spacing w:val="21"/>
        </w:rPr>
        <w:t xml:space="preserve"> </w:t>
      </w:r>
      <w:r>
        <w:t>the</w:t>
      </w:r>
      <w:r>
        <w:rPr>
          <w:spacing w:val="21"/>
        </w:rPr>
        <w:t xml:space="preserve"> </w:t>
      </w:r>
      <w:r>
        <w:t>other</w:t>
      </w:r>
      <w:r>
        <w:rPr>
          <w:spacing w:val="21"/>
        </w:rPr>
        <w:t xml:space="preserve"> </w:t>
      </w:r>
      <w:r>
        <w:t>two</w:t>
      </w:r>
      <w:r>
        <w:rPr>
          <w:spacing w:val="21"/>
        </w:rPr>
        <w:t xml:space="preserve"> </w:t>
      </w:r>
      <w:r>
        <w:t>for</w:t>
      </w:r>
      <w:r>
        <w:rPr>
          <w:spacing w:val="21"/>
        </w:rPr>
        <w:t xml:space="preserve"> </w:t>
      </w:r>
      <w:r>
        <w:t>hosting</w:t>
      </w:r>
      <w:r>
        <w:rPr>
          <w:spacing w:val="21"/>
        </w:rPr>
        <w:t xml:space="preserve"> </w:t>
      </w:r>
      <w:r>
        <w:t>GE</w:t>
      </w:r>
      <w:r>
        <w:rPr>
          <w:spacing w:val="21"/>
        </w:rPr>
        <w:t xml:space="preserve"> </w:t>
      </w:r>
      <w:r>
        <w:t>and OMICS application data. The EPC application only works with runtime data.</w:t>
      </w:r>
    </w:p>
    <w:p w14:paraId="671D3DDD" w14:textId="77777777" w:rsidR="000C2409" w:rsidRDefault="000C2409">
      <w:pPr>
        <w:spacing w:line="244" w:lineRule="auto"/>
        <w:sectPr w:rsidR="000C2409">
          <w:headerReference w:type="default" r:id="rId14"/>
          <w:footerReference w:type="default" r:id="rId15"/>
          <w:pgSz w:w="11910" w:h="16840"/>
          <w:pgMar w:top="720" w:right="0" w:bottom="660" w:left="500" w:header="472" w:footer="475" w:gutter="0"/>
          <w:cols w:space="720"/>
        </w:sectPr>
      </w:pPr>
    </w:p>
    <w:p w14:paraId="67DB355A" w14:textId="77777777" w:rsidR="000C2409" w:rsidRDefault="000C2409">
      <w:pPr>
        <w:pStyle w:val="BodyText"/>
      </w:pPr>
    </w:p>
    <w:p w14:paraId="5F9AB761" w14:textId="77777777" w:rsidR="000C2409" w:rsidRDefault="000C2409">
      <w:pPr>
        <w:pStyle w:val="BodyText"/>
        <w:spacing w:before="6"/>
        <w:rPr>
          <w:sz w:val="16"/>
        </w:rPr>
      </w:pPr>
    </w:p>
    <w:p w14:paraId="4D79DD7A" w14:textId="77777777" w:rsidR="000C2409" w:rsidRDefault="005E3753">
      <w:pPr>
        <w:pStyle w:val="BodyText"/>
        <w:ind w:left="581"/>
      </w:pPr>
      <w:r>
        <w:rPr>
          <w:noProof/>
        </w:rPr>
        <w:drawing>
          <wp:inline distT="0" distB="0" distL="0" distR="0" wp14:anchorId="117A7030" wp14:editId="212EACD1">
            <wp:extent cx="6063995" cy="9021508"/>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6" cstate="print"/>
                    <a:stretch>
                      <a:fillRect/>
                    </a:stretch>
                  </pic:blipFill>
                  <pic:spPr>
                    <a:xfrm>
                      <a:off x="0" y="0"/>
                      <a:ext cx="6063995" cy="9021508"/>
                    </a:xfrm>
                    <a:prstGeom prst="rect">
                      <a:avLst/>
                    </a:prstGeom>
                  </pic:spPr>
                </pic:pic>
              </a:graphicData>
            </a:graphic>
          </wp:inline>
        </w:drawing>
      </w:r>
    </w:p>
    <w:p w14:paraId="573277F9" w14:textId="77777777" w:rsidR="000C2409" w:rsidRDefault="000C2409">
      <w:pPr>
        <w:sectPr w:rsidR="000C2409">
          <w:pgSz w:w="11910" w:h="16840"/>
          <w:pgMar w:top="720" w:right="0" w:bottom="660" w:left="500" w:header="472" w:footer="475" w:gutter="0"/>
          <w:cols w:space="720"/>
        </w:sectPr>
      </w:pPr>
    </w:p>
    <w:p w14:paraId="46315F74" w14:textId="77777777" w:rsidR="000C2409" w:rsidRDefault="000C2409">
      <w:pPr>
        <w:pStyle w:val="BodyText"/>
        <w:spacing w:before="7"/>
        <w:rPr>
          <w:sz w:val="23"/>
        </w:rPr>
      </w:pPr>
    </w:p>
    <w:p w14:paraId="6F27B05E" w14:textId="77777777" w:rsidR="000C2409" w:rsidRDefault="005E3753" w:rsidP="0019743C">
      <w:pPr>
        <w:pStyle w:val="BodyText"/>
        <w:spacing w:before="92" w:line="360" w:lineRule="auto"/>
        <w:ind w:left="300" w:right="797"/>
      </w:pPr>
      <w:r>
        <w:t>The</w:t>
      </w:r>
      <w:r>
        <w:rPr>
          <w:spacing w:val="22"/>
        </w:rPr>
        <w:t xml:space="preserve"> </w:t>
      </w:r>
      <w:r>
        <w:t>IGEM</w:t>
      </w:r>
      <w:r>
        <w:rPr>
          <w:spacing w:val="22"/>
        </w:rPr>
        <w:t xml:space="preserve"> </w:t>
      </w:r>
      <w:r>
        <w:t>can</w:t>
      </w:r>
      <w:r>
        <w:rPr>
          <w:spacing w:val="22"/>
        </w:rPr>
        <w:t xml:space="preserve"> </w:t>
      </w:r>
      <w:r>
        <w:t>be</w:t>
      </w:r>
      <w:r>
        <w:rPr>
          <w:spacing w:val="22"/>
        </w:rPr>
        <w:t xml:space="preserve"> </w:t>
      </w:r>
      <w:r>
        <w:t>used</w:t>
      </w:r>
      <w:r>
        <w:rPr>
          <w:spacing w:val="22"/>
        </w:rPr>
        <w:t xml:space="preserve"> </w:t>
      </w:r>
      <w:r>
        <w:t>in</w:t>
      </w:r>
      <w:r>
        <w:rPr>
          <w:spacing w:val="22"/>
        </w:rPr>
        <w:t xml:space="preserve"> </w:t>
      </w:r>
      <w:r>
        <w:t>a</w:t>
      </w:r>
      <w:r>
        <w:rPr>
          <w:spacing w:val="22"/>
        </w:rPr>
        <w:t xml:space="preserve"> </w:t>
      </w:r>
      <w:r>
        <w:t>Client-Server</w:t>
      </w:r>
      <w:r>
        <w:rPr>
          <w:spacing w:val="22"/>
        </w:rPr>
        <w:t xml:space="preserve"> </w:t>
      </w:r>
      <w:r>
        <w:t>scheme,</w:t>
      </w:r>
      <w:r>
        <w:rPr>
          <w:spacing w:val="22"/>
        </w:rPr>
        <w:t xml:space="preserve"> </w:t>
      </w:r>
      <w:r>
        <w:t>with</w:t>
      </w:r>
      <w:r>
        <w:rPr>
          <w:spacing w:val="22"/>
        </w:rPr>
        <w:t xml:space="preserve"> </w:t>
      </w:r>
      <w:r>
        <w:t>the</w:t>
      </w:r>
      <w:r>
        <w:rPr>
          <w:spacing w:val="22"/>
        </w:rPr>
        <w:t xml:space="preserve"> </w:t>
      </w:r>
      <w:r>
        <w:t>Server</w:t>
      </w:r>
      <w:r>
        <w:rPr>
          <w:spacing w:val="22"/>
        </w:rPr>
        <w:t xml:space="preserve"> </w:t>
      </w:r>
      <w:r>
        <w:t>being</w:t>
      </w:r>
      <w:r>
        <w:rPr>
          <w:spacing w:val="22"/>
        </w:rPr>
        <w:t xml:space="preserve"> </w:t>
      </w:r>
      <w:r>
        <w:t>responsible</w:t>
      </w:r>
      <w:r>
        <w:rPr>
          <w:spacing w:val="22"/>
        </w:rPr>
        <w:t xml:space="preserve"> </w:t>
      </w:r>
      <w:r>
        <w:t>for</w:t>
      </w:r>
      <w:r>
        <w:rPr>
          <w:spacing w:val="22"/>
        </w:rPr>
        <w:t xml:space="preserve"> </w:t>
      </w:r>
      <w:r>
        <w:t>the</w:t>
      </w:r>
      <w:r>
        <w:rPr>
          <w:spacing w:val="22"/>
        </w:rPr>
        <w:t xml:space="preserve"> </w:t>
      </w:r>
      <w:r>
        <w:t>maintenance</w:t>
      </w:r>
      <w:r>
        <w:rPr>
          <w:spacing w:val="22"/>
        </w:rPr>
        <w:t xml:space="preserve"> </w:t>
      </w:r>
      <w:r>
        <w:t>of</w:t>
      </w:r>
      <w:r>
        <w:rPr>
          <w:spacing w:val="22"/>
        </w:rPr>
        <w:t xml:space="preserve"> </w:t>
      </w:r>
      <w:r>
        <w:t>the Database and the clients with an instance of the IGEM pointed to the Server’s Database.</w:t>
      </w:r>
    </w:p>
    <w:p w14:paraId="60A5EE13" w14:textId="77777777" w:rsidR="000C2409" w:rsidRDefault="005E3753" w:rsidP="0019743C">
      <w:pPr>
        <w:pStyle w:val="BodyText"/>
        <w:spacing w:before="120" w:line="360" w:lineRule="auto"/>
        <w:ind w:left="300" w:right="797"/>
      </w:pPr>
      <w:r>
        <w:t>The</w:t>
      </w:r>
      <w:r>
        <w:rPr>
          <w:spacing w:val="22"/>
        </w:rPr>
        <w:t xml:space="preserve"> </w:t>
      </w:r>
      <w:r>
        <w:t>knowledge</w:t>
      </w:r>
      <w:r>
        <w:rPr>
          <w:spacing w:val="22"/>
        </w:rPr>
        <w:t xml:space="preserve"> </w:t>
      </w:r>
      <w:r>
        <w:t>base</w:t>
      </w:r>
      <w:r>
        <w:rPr>
          <w:spacing w:val="22"/>
        </w:rPr>
        <w:t xml:space="preserve"> </w:t>
      </w:r>
      <w:r>
        <w:t>is</w:t>
      </w:r>
      <w:r>
        <w:rPr>
          <w:spacing w:val="22"/>
        </w:rPr>
        <w:t xml:space="preserve"> </w:t>
      </w:r>
      <w:r>
        <w:t>customized</w:t>
      </w:r>
      <w:r>
        <w:rPr>
          <w:spacing w:val="22"/>
        </w:rPr>
        <w:t xml:space="preserve"> </w:t>
      </w:r>
      <w:r>
        <w:t>to</w:t>
      </w:r>
      <w:r>
        <w:rPr>
          <w:spacing w:val="22"/>
        </w:rPr>
        <w:t xml:space="preserve"> </w:t>
      </w:r>
      <w:r>
        <w:t>meet</w:t>
      </w:r>
      <w:r>
        <w:rPr>
          <w:spacing w:val="22"/>
        </w:rPr>
        <w:t xml:space="preserve"> </w:t>
      </w:r>
      <w:r>
        <w:t>different</w:t>
      </w:r>
      <w:r>
        <w:rPr>
          <w:spacing w:val="22"/>
        </w:rPr>
        <w:t xml:space="preserve"> </w:t>
      </w:r>
      <w:r>
        <w:t>needs.</w:t>
      </w:r>
      <w:r>
        <w:rPr>
          <w:spacing w:val="22"/>
        </w:rPr>
        <w:t xml:space="preserve"> </w:t>
      </w:r>
      <w:r>
        <w:t>It</w:t>
      </w:r>
      <w:r>
        <w:rPr>
          <w:spacing w:val="22"/>
        </w:rPr>
        <w:t xml:space="preserve"> </w:t>
      </w:r>
      <w:r>
        <w:t>can</w:t>
      </w:r>
      <w:r>
        <w:rPr>
          <w:spacing w:val="22"/>
        </w:rPr>
        <w:t xml:space="preserve"> </w:t>
      </w:r>
      <w:r>
        <w:t>be</w:t>
      </w:r>
      <w:r>
        <w:rPr>
          <w:spacing w:val="22"/>
        </w:rPr>
        <w:t xml:space="preserve"> </w:t>
      </w:r>
      <w:r>
        <w:t>used</w:t>
      </w:r>
      <w:r>
        <w:rPr>
          <w:spacing w:val="22"/>
        </w:rPr>
        <w:t xml:space="preserve"> </w:t>
      </w:r>
      <w:r>
        <w:t>only</w:t>
      </w:r>
      <w:r>
        <w:rPr>
          <w:spacing w:val="22"/>
        </w:rPr>
        <w:t xml:space="preserve"> </w:t>
      </w:r>
      <w:r>
        <w:t>for</w:t>
      </w:r>
      <w:r>
        <w:rPr>
          <w:spacing w:val="22"/>
        </w:rPr>
        <w:t xml:space="preserve"> </w:t>
      </w:r>
      <w:r>
        <w:t>extracting,</w:t>
      </w:r>
      <w:r>
        <w:rPr>
          <w:spacing w:val="22"/>
        </w:rPr>
        <w:t xml:space="preserve"> </w:t>
      </w:r>
      <w:r>
        <w:t>transforming,</w:t>
      </w:r>
      <w:r>
        <w:rPr>
          <w:spacing w:val="22"/>
        </w:rPr>
        <w:t xml:space="preserve"> </w:t>
      </w:r>
      <w:r>
        <w:t>and reading in the Database or keeping the original data in a Data Lake format for further queries.</w:t>
      </w:r>
    </w:p>
    <w:p w14:paraId="623C3ED0" w14:textId="77777777" w:rsidR="0019743C" w:rsidRDefault="0019743C">
      <w:pPr>
        <w:rPr>
          <w:sz w:val="14"/>
          <w:szCs w:val="20"/>
        </w:rPr>
      </w:pPr>
      <w:r>
        <w:rPr>
          <w:sz w:val="14"/>
        </w:rPr>
        <w:br w:type="page"/>
      </w:r>
    </w:p>
    <w:p w14:paraId="38EAD6D6" w14:textId="74A46825" w:rsidR="000C2409" w:rsidRDefault="005E3753" w:rsidP="0019743C">
      <w:pPr>
        <w:pStyle w:val="BodyText"/>
        <w:spacing w:before="3" w:line="360" w:lineRule="auto"/>
        <w:rPr>
          <w:sz w:val="14"/>
        </w:rPr>
      </w:pPr>
      <w:r>
        <w:rPr>
          <w:noProof/>
        </w:rPr>
        <w:lastRenderedPageBreak/>
        <mc:AlternateContent>
          <mc:Choice Requires="wps">
            <w:drawing>
              <wp:anchor distT="0" distB="0" distL="0" distR="0" simplePos="0" relativeHeight="487590400" behindDoc="1" locked="0" layoutInCell="1" allowOverlap="1" wp14:anchorId="16A89D6D" wp14:editId="071E8A27">
                <wp:simplePos x="0" y="0"/>
                <wp:positionH relativeFrom="page">
                  <wp:posOffset>381200</wp:posOffset>
                </wp:positionH>
                <wp:positionV relativeFrom="paragraph">
                  <wp:posOffset>123696</wp:posOffset>
                </wp:positionV>
                <wp:extent cx="6670675" cy="320040"/>
                <wp:effectExtent l="0" t="0" r="9525" b="10160"/>
                <wp:wrapTopAndBottom/>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320040"/>
                        </a:xfrm>
                        <a:prstGeom prst="rect">
                          <a:avLst/>
                        </a:prstGeom>
                        <a:noFill/>
                        <a:ln w="3809">
                          <a:noFill/>
                          <a:prstDash val="solid"/>
                        </a:ln>
                      </wps:spPr>
                      <wps:txbx>
                        <w:txbxContent>
                          <w:p w14:paraId="702E2967" w14:textId="77777777" w:rsidR="000C2409" w:rsidRDefault="005E3753">
                            <w:pPr>
                              <w:spacing w:before="130" w:line="368" w:lineRule="exact"/>
                              <w:ind w:left="197"/>
                              <w:rPr>
                                <w:b/>
                                <w:color w:val="000000"/>
                                <w:sz w:val="32"/>
                              </w:rPr>
                            </w:pPr>
                            <w:bookmarkStart w:id="5" w:name="Install"/>
                            <w:bookmarkStart w:id="6" w:name="_bookmark2"/>
                            <w:bookmarkEnd w:id="5"/>
                            <w:bookmarkEnd w:id="6"/>
                            <w:r>
                              <w:rPr>
                                <w:b/>
                                <w:color w:val="1F425B"/>
                                <w:spacing w:val="-2"/>
                                <w:sz w:val="32"/>
                              </w:rPr>
                              <w:t>Install</w:t>
                            </w:r>
                          </w:p>
                        </w:txbxContent>
                      </wps:txbx>
                      <wps:bodyPr wrap="square" lIns="0" tIns="0" rIns="0" bIns="0" rtlCol="0">
                        <a:noAutofit/>
                      </wps:bodyPr>
                    </wps:wsp>
                  </a:graphicData>
                </a:graphic>
              </wp:anchor>
            </w:drawing>
          </mc:Choice>
          <mc:Fallback>
            <w:pict>
              <v:shape w14:anchorId="16A89D6D" id="Textbox 13" o:spid="_x0000_s1029" type="#_x0000_t202" style="position:absolute;margin-left:30pt;margin-top:9.75pt;width:525.25pt;height:25.2pt;z-index:-15726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" filled="f" stroked="f" strokeweight=".1058mm">
                <v:textbox inset="0,0,0,0">
                  <w:txbxContent>
                    <w:p w14:paraId="702E2967" w14:textId="77777777" w:rsidR="000C2409" w:rsidRDefault="005E3753">
                      <w:pPr>
                        <w:spacing w:before="130" w:line="368" w:lineRule="exact"/>
                        <w:ind w:left="197"/>
                        <w:rPr>
                          <w:b/>
                          <w:color w:val="000000"/>
                          <w:sz w:val="32"/>
                        </w:rPr>
                      </w:pPr>
                      <w:bookmarkStart w:id="9" w:name="Install"/>
                      <w:bookmarkStart w:id="10" w:name="_bookmark2"/>
                      <w:bookmarkEnd w:id="9"/>
                      <w:bookmarkEnd w:id="10"/>
                      <w:r>
                        <w:rPr>
                          <w:b/>
                          <w:color w:val="1F425B"/>
                          <w:spacing w:val="-2"/>
                          <w:sz w:val="32"/>
                        </w:rPr>
                        <w:t>Install</w:t>
                      </w:r>
                    </w:p>
                  </w:txbxContent>
                </v:textbox>
                <w10:wrap type="topAndBottom" anchorx="page"/>
              </v:shape>
            </w:pict>
          </mc:Fallback>
        </mc:AlternateContent>
      </w:r>
    </w:p>
    <w:p w14:paraId="2440938E" w14:textId="77777777" w:rsidR="000C2409" w:rsidRDefault="005E3753" w:rsidP="0019743C">
      <w:pPr>
        <w:pStyle w:val="BodyText"/>
        <w:spacing w:before="130" w:line="360" w:lineRule="auto"/>
        <w:ind w:left="300" w:right="797"/>
      </w:pPr>
      <w:r>
        <w:t xml:space="preserve">IGEM is available on </w:t>
      </w:r>
      <w:proofErr w:type="spellStart"/>
      <w:r>
        <w:t>PyPl</w:t>
      </w:r>
      <w:proofErr w:type="spellEnd"/>
      <w:r>
        <w:t xml:space="preserve"> or through GitHub. It can be installed in a virtual environment with Python &gt;= 3.9. Run via the command line:</w:t>
      </w:r>
    </w:p>
    <w:p w14:paraId="5C6970D2" w14:textId="77777777" w:rsidR="000C2409" w:rsidRDefault="005E3753" w:rsidP="0019743C">
      <w:pPr>
        <w:pStyle w:val="BodyText"/>
        <w:spacing w:before="152" w:line="360" w:lineRule="auto"/>
        <w:ind w:left="388" w:firstLine="332"/>
        <w:rPr>
          <w:rFonts w:ascii="Courier New"/>
        </w:rPr>
      </w:pPr>
      <w:r>
        <w:rPr>
          <w:rFonts w:ascii="Courier New"/>
        </w:rPr>
        <w:t xml:space="preserve">$ pip install </w:t>
      </w:r>
      <w:proofErr w:type="spellStart"/>
      <w:r>
        <w:rPr>
          <w:rFonts w:ascii="Courier New"/>
          <w:spacing w:val="-4"/>
        </w:rPr>
        <w:t>igem</w:t>
      </w:r>
      <w:proofErr w:type="spellEnd"/>
    </w:p>
    <w:p w14:paraId="541A1802" w14:textId="77777777" w:rsidR="000C2409" w:rsidRDefault="005E3753" w:rsidP="0019743C">
      <w:pPr>
        <w:pStyle w:val="Heading1"/>
        <w:spacing w:before="156" w:line="360" w:lineRule="auto"/>
      </w:pPr>
      <w:r>
        <w:t xml:space="preserve">Database </w:t>
      </w:r>
      <w:r>
        <w:rPr>
          <w:spacing w:val="-2"/>
        </w:rPr>
        <w:t>Customization</w:t>
      </w:r>
    </w:p>
    <w:p w14:paraId="0817D7E7" w14:textId="77777777" w:rsidR="000C2409" w:rsidRDefault="005E3753" w:rsidP="0019743C">
      <w:pPr>
        <w:pStyle w:val="BodyText"/>
        <w:spacing w:before="123" w:line="360" w:lineRule="auto"/>
        <w:ind w:left="300" w:right="797"/>
      </w:pPr>
      <w:r>
        <w:t>IGEM accepts several types of software to manage the database, including MS SQL, MySQL, Postgres, and others. By default, the system is already configured with SQLite.</w:t>
      </w:r>
    </w:p>
    <w:p w14:paraId="15C25DDC" w14:textId="77777777" w:rsidR="000C2409" w:rsidRDefault="005E3753" w:rsidP="0019743C">
      <w:pPr>
        <w:pStyle w:val="BodyText"/>
        <w:spacing w:before="121" w:line="360" w:lineRule="auto"/>
        <w:ind w:left="300"/>
      </w:pPr>
      <w:r>
        <w:t>To change the database manager, open the {</w:t>
      </w:r>
      <w:proofErr w:type="spellStart"/>
      <w:r>
        <w:t>package_path</w:t>
      </w:r>
      <w:proofErr w:type="spellEnd"/>
      <w:r>
        <w:t>}/igem/src/settings.py file and change the DATABASES parameters. The example below demonstrates a configuration using a Postgres database:</w:t>
      </w:r>
    </w:p>
    <w:p w14:paraId="5C978973" w14:textId="77777777" w:rsidR="000C2409" w:rsidRDefault="005E3753" w:rsidP="0019743C">
      <w:pPr>
        <w:pStyle w:val="BodyText"/>
        <w:spacing w:before="152"/>
        <w:ind w:left="628"/>
        <w:rPr>
          <w:rFonts w:ascii="Courier New"/>
        </w:rPr>
      </w:pPr>
      <w:r>
        <w:rPr>
          <w:rFonts w:ascii="Courier New"/>
        </w:rPr>
        <w:t xml:space="preserve">DATABASES = </w:t>
      </w:r>
      <w:r>
        <w:rPr>
          <w:rFonts w:ascii="Courier New"/>
          <w:spacing w:val="-10"/>
        </w:rPr>
        <w:t>{</w:t>
      </w:r>
    </w:p>
    <w:p w14:paraId="3C80FA63" w14:textId="77777777" w:rsidR="000C2409" w:rsidRDefault="005E3753" w:rsidP="0019743C">
      <w:pPr>
        <w:pStyle w:val="BodyText"/>
        <w:spacing w:before="13"/>
        <w:ind w:left="868"/>
        <w:rPr>
          <w:rFonts w:ascii="Courier New"/>
        </w:rPr>
      </w:pPr>
      <w:r>
        <w:rPr>
          <w:rFonts w:ascii="Courier New"/>
        </w:rPr>
        <w:t xml:space="preserve">"default": </w:t>
      </w:r>
      <w:r>
        <w:rPr>
          <w:rFonts w:ascii="Courier New"/>
          <w:spacing w:val="-10"/>
        </w:rPr>
        <w:t>{</w:t>
      </w:r>
    </w:p>
    <w:p w14:paraId="3B127A3D" w14:textId="77777777" w:rsidR="000C2409" w:rsidRDefault="005E3753" w:rsidP="0019743C">
      <w:pPr>
        <w:pStyle w:val="BodyText"/>
        <w:spacing w:before="14" w:line="254" w:lineRule="auto"/>
        <w:ind w:left="1348" w:right="4003"/>
        <w:rPr>
          <w:rFonts w:ascii="Courier New"/>
        </w:rPr>
      </w:pPr>
      <w:r>
        <w:rPr>
          <w:rFonts w:ascii="Courier New"/>
        </w:rPr>
        <w:t>"ENGINE":</w:t>
      </w:r>
      <w:r>
        <w:rPr>
          <w:rFonts w:ascii="Courier New"/>
          <w:spacing w:val="-32"/>
        </w:rPr>
        <w:t xml:space="preserve"> </w:t>
      </w:r>
      <w:r>
        <w:rPr>
          <w:rFonts w:ascii="Courier New"/>
        </w:rPr>
        <w:t>"django.</w:t>
      </w:r>
      <w:proofErr w:type="gramStart"/>
      <w:r>
        <w:rPr>
          <w:rFonts w:ascii="Courier New"/>
        </w:rPr>
        <w:t>db.backends</w:t>
      </w:r>
      <w:proofErr w:type="gramEnd"/>
      <w:r>
        <w:rPr>
          <w:rFonts w:ascii="Courier New"/>
        </w:rPr>
        <w:t>.postgresql_psycopg2", "NAME": "IGEM",</w:t>
      </w:r>
    </w:p>
    <w:p w14:paraId="4EE83A92" w14:textId="77777777" w:rsidR="000C2409" w:rsidRDefault="005E3753" w:rsidP="0019743C">
      <w:pPr>
        <w:pStyle w:val="BodyText"/>
        <w:spacing w:line="254" w:lineRule="auto"/>
        <w:ind w:left="1348" w:right="6721"/>
        <w:rPr>
          <w:rFonts w:ascii="Courier New"/>
        </w:rPr>
      </w:pPr>
      <w:r>
        <w:rPr>
          <w:rFonts w:ascii="Courier New"/>
        </w:rPr>
        <w:t>"USER": "</w:t>
      </w:r>
      <w:proofErr w:type="spellStart"/>
      <w:r>
        <w:rPr>
          <w:rFonts w:ascii="Courier New"/>
        </w:rPr>
        <w:t>postgres</w:t>
      </w:r>
      <w:proofErr w:type="spellEnd"/>
      <w:r>
        <w:rPr>
          <w:rFonts w:ascii="Courier New"/>
        </w:rPr>
        <w:t>", "PASSWORD":</w:t>
      </w:r>
      <w:r>
        <w:rPr>
          <w:rFonts w:ascii="Courier New"/>
          <w:spacing w:val="-32"/>
        </w:rPr>
        <w:t xml:space="preserve"> </w:t>
      </w:r>
      <w:r>
        <w:rPr>
          <w:rFonts w:ascii="Courier New"/>
        </w:rPr>
        <w:t>"</w:t>
      </w:r>
      <w:proofErr w:type="spellStart"/>
      <w:r>
        <w:rPr>
          <w:rFonts w:ascii="Courier New"/>
        </w:rPr>
        <w:t>your_password</w:t>
      </w:r>
      <w:proofErr w:type="spellEnd"/>
      <w:r>
        <w:rPr>
          <w:rFonts w:ascii="Courier New"/>
        </w:rPr>
        <w:t>", "HOST": "127.0.0.1",</w:t>
      </w:r>
    </w:p>
    <w:p w14:paraId="3E1BC6A9" w14:textId="77777777" w:rsidR="000C2409" w:rsidRDefault="005E3753" w:rsidP="0019743C">
      <w:pPr>
        <w:pStyle w:val="BodyText"/>
        <w:spacing w:line="226" w:lineRule="exact"/>
        <w:ind w:left="1348"/>
        <w:rPr>
          <w:rFonts w:ascii="Courier New"/>
        </w:rPr>
      </w:pPr>
      <w:r>
        <w:rPr>
          <w:rFonts w:ascii="Courier New"/>
        </w:rPr>
        <w:t xml:space="preserve">"PORT": </w:t>
      </w:r>
      <w:r>
        <w:rPr>
          <w:rFonts w:ascii="Courier New"/>
          <w:spacing w:val="-2"/>
        </w:rPr>
        <w:t>"5432",</w:t>
      </w:r>
    </w:p>
    <w:p w14:paraId="4AA11025" w14:textId="77777777" w:rsidR="000C2409" w:rsidRDefault="005E3753" w:rsidP="0019743C">
      <w:pPr>
        <w:spacing w:before="13"/>
        <w:ind w:left="868"/>
        <w:rPr>
          <w:rFonts w:ascii="Courier New"/>
          <w:sz w:val="20"/>
        </w:rPr>
      </w:pPr>
      <w:r>
        <w:rPr>
          <w:rFonts w:ascii="Courier New"/>
          <w:sz w:val="20"/>
        </w:rPr>
        <w:t>}</w:t>
      </w:r>
    </w:p>
    <w:p w14:paraId="1FF5319C" w14:textId="77777777" w:rsidR="000C2409" w:rsidRDefault="005E3753" w:rsidP="0019743C">
      <w:pPr>
        <w:spacing w:before="13"/>
        <w:ind w:left="628"/>
        <w:rPr>
          <w:rFonts w:ascii="Courier New"/>
          <w:sz w:val="20"/>
        </w:rPr>
      </w:pPr>
      <w:r>
        <w:rPr>
          <w:rFonts w:ascii="Courier New"/>
          <w:sz w:val="20"/>
        </w:rPr>
        <w:t>}</w:t>
      </w:r>
    </w:p>
    <w:p w14:paraId="1C7D032B" w14:textId="77777777" w:rsidR="000C2409" w:rsidRDefault="005E3753" w:rsidP="0019743C">
      <w:pPr>
        <w:pStyle w:val="BodyText"/>
        <w:spacing w:before="158" w:line="360" w:lineRule="auto"/>
        <w:ind w:left="300" w:right="797"/>
      </w:pPr>
      <w:r>
        <w:t>IMPORTANT:</w:t>
      </w:r>
      <w:r>
        <w:rPr>
          <w:spacing w:val="24"/>
        </w:rPr>
        <w:t xml:space="preserve"> </w:t>
      </w:r>
      <w:r>
        <w:t>Changing</w:t>
      </w:r>
      <w:r>
        <w:rPr>
          <w:spacing w:val="24"/>
        </w:rPr>
        <w:t xml:space="preserve"> </w:t>
      </w:r>
      <w:r>
        <w:t>the</w:t>
      </w:r>
      <w:r>
        <w:rPr>
          <w:spacing w:val="24"/>
        </w:rPr>
        <w:t xml:space="preserve"> </w:t>
      </w:r>
      <w:r>
        <w:t>database</w:t>
      </w:r>
      <w:r>
        <w:rPr>
          <w:spacing w:val="24"/>
        </w:rPr>
        <w:t xml:space="preserve"> </w:t>
      </w:r>
      <w:r>
        <w:t>is</w:t>
      </w:r>
      <w:r>
        <w:rPr>
          <w:spacing w:val="24"/>
        </w:rPr>
        <w:t xml:space="preserve"> </w:t>
      </w:r>
      <w:r>
        <w:t>optional</w:t>
      </w:r>
      <w:r>
        <w:rPr>
          <w:spacing w:val="24"/>
        </w:rPr>
        <w:t xml:space="preserve"> </w:t>
      </w:r>
      <w:r>
        <w:t>as</w:t>
      </w:r>
      <w:r>
        <w:rPr>
          <w:spacing w:val="24"/>
        </w:rPr>
        <w:t xml:space="preserve"> </w:t>
      </w:r>
      <w:r>
        <w:t>the</w:t>
      </w:r>
      <w:r>
        <w:rPr>
          <w:spacing w:val="24"/>
        </w:rPr>
        <w:t xml:space="preserve"> </w:t>
      </w:r>
      <w:r>
        <w:t>system</w:t>
      </w:r>
      <w:r>
        <w:rPr>
          <w:spacing w:val="24"/>
        </w:rPr>
        <w:t xml:space="preserve"> </w:t>
      </w:r>
      <w:r>
        <w:t>is</w:t>
      </w:r>
      <w:r>
        <w:rPr>
          <w:spacing w:val="24"/>
        </w:rPr>
        <w:t xml:space="preserve"> </w:t>
      </w:r>
      <w:r>
        <w:t>configured</w:t>
      </w:r>
      <w:r>
        <w:rPr>
          <w:spacing w:val="24"/>
        </w:rPr>
        <w:t xml:space="preserve"> </w:t>
      </w:r>
      <w:r>
        <w:t>by</w:t>
      </w:r>
      <w:r>
        <w:rPr>
          <w:spacing w:val="24"/>
        </w:rPr>
        <w:t xml:space="preserve"> </w:t>
      </w:r>
      <w:r>
        <w:t>default</w:t>
      </w:r>
      <w:r>
        <w:rPr>
          <w:spacing w:val="24"/>
        </w:rPr>
        <w:t xml:space="preserve"> </w:t>
      </w:r>
      <w:r>
        <w:t>to</w:t>
      </w:r>
      <w:r>
        <w:rPr>
          <w:spacing w:val="24"/>
        </w:rPr>
        <w:t xml:space="preserve"> </w:t>
      </w:r>
      <w:r>
        <w:t>create</w:t>
      </w:r>
      <w:r>
        <w:rPr>
          <w:spacing w:val="24"/>
        </w:rPr>
        <w:t xml:space="preserve"> </w:t>
      </w:r>
      <w:r>
        <w:t>a</w:t>
      </w:r>
      <w:r>
        <w:rPr>
          <w:spacing w:val="24"/>
        </w:rPr>
        <w:t xml:space="preserve"> </w:t>
      </w:r>
      <w:r>
        <w:t>local</w:t>
      </w:r>
      <w:r>
        <w:rPr>
          <w:spacing w:val="24"/>
        </w:rPr>
        <w:t xml:space="preserve"> </w:t>
      </w:r>
      <w:r>
        <w:t xml:space="preserve">SQLite </w:t>
      </w:r>
      <w:r>
        <w:rPr>
          <w:spacing w:val="-2"/>
        </w:rPr>
        <w:t>database.</w:t>
      </w:r>
    </w:p>
    <w:p w14:paraId="02EF45C4" w14:textId="77777777" w:rsidR="000C2409" w:rsidRDefault="005E3753" w:rsidP="0019743C">
      <w:pPr>
        <w:pStyle w:val="BodyText"/>
        <w:spacing w:before="121" w:line="360" w:lineRule="auto"/>
        <w:ind w:left="300" w:right="797"/>
      </w:pPr>
      <w:r>
        <w:t>If</w:t>
      </w:r>
      <w:r>
        <w:rPr>
          <w:spacing w:val="19"/>
        </w:rPr>
        <w:t xml:space="preserve"> </w:t>
      </w:r>
      <w:r>
        <w:t>you</w:t>
      </w:r>
      <w:r>
        <w:rPr>
          <w:spacing w:val="19"/>
        </w:rPr>
        <w:t xml:space="preserve"> </w:t>
      </w:r>
      <w:r>
        <w:t>want</w:t>
      </w:r>
      <w:r>
        <w:rPr>
          <w:spacing w:val="19"/>
        </w:rPr>
        <w:t xml:space="preserve"> </w:t>
      </w:r>
      <w:r>
        <w:t>to</w:t>
      </w:r>
      <w:r>
        <w:rPr>
          <w:spacing w:val="19"/>
        </w:rPr>
        <w:t xml:space="preserve"> </w:t>
      </w:r>
      <w:r>
        <w:t>use</w:t>
      </w:r>
      <w:r>
        <w:rPr>
          <w:spacing w:val="19"/>
        </w:rPr>
        <w:t xml:space="preserve"> </w:t>
      </w:r>
      <w:r>
        <w:t>a</w:t>
      </w:r>
      <w:r>
        <w:rPr>
          <w:spacing w:val="19"/>
        </w:rPr>
        <w:t xml:space="preserve"> </w:t>
      </w:r>
      <w:r>
        <w:t>database</w:t>
      </w:r>
      <w:r>
        <w:rPr>
          <w:spacing w:val="19"/>
        </w:rPr>
        <w:t xml:space="preserve"> </w:t>
      </w:r>
      <w:r>
        <w:t>created</w:t>
      </w:r>
      <w:r>
        <w:rPr>
          <w:spacing w:val="19"/>
        </w:rPr>
        <w:t xml:space="preserve"> </w:t>
      </w:r>
      <w:r>
        <w:t>on</w:t>
      </w:r>
      <w:r>
        <w:rPr>
          <w:spacing w:val="19"/>
        </w:rPr>
        <w:t xml:space="preserve"> </w:t>
      </w:r>
      <w:r>
        <w:t>another</w:t>
      </w:r>
      <w:r>
        <w:rPr>
          <w:spacing w:val="19"/>
        </w:rPr>
        <w:t xml:space="preserve"> </w:t>
      </w:r>
      <w:r>
        <w:t>computer/server,</w:t>
      </w:r>
      <w:r>
        <w:rPr>
          <w:spacing w:val="19"/>
        </w:rPr>
        <w:t xml:space="preserve"> </w:t>
      </w:r>
      <w:r>
        <w:t>edit</w:t>
      </w:r>
      <w:r>
        <w:rPr>
          <w:spacing w:val="19"/>
        </w:rPr>
        <w:t xml:space="preserve"> </w:t>
      </w:r>
      <w:r>
        <w:t>the</w:t>
      </w:r>
      <w:r>
        <w:rPr>
          <w:spacing w:val="19"/>
        </w:rPr>
        <w:t xml:space="preserve"> </w:t>
      </w:r>
      <w:r>
        <w:t>base</w:t>
      </w:r>
      <w:r>
        <w:rPr>
          <w:spacing w:val="19"/>
        </w:rPr>
        <w:t xml:space="preserve"> </w:t>
      </w:r>
      <w:r>
        <w:t>path,</w:t>
      </w:r>
      <w:r>
        <w:rPr>
          <w:spacing w:val="19"/>
        </w:rPr>
        <w:t xml:space="preserve"> </w:t>
      </w:r>
      <w:r>
        <w:t>for</w:t>
      </w:r>
      <w:r>
        <w:rPr>
          <w:spacing w:val="19"/>
        </w:rPr>
        <w:t xml:space="preserve"> </w:t>
      </w:r>
      <w:r>
        <w:t>example,</w:t>
      </w:r>
      <w:r>
        <w:rPr>
          <w:spacing w:val="19"/>
        </w:rPr>
        <w:t xml:space="preserve"> </w:t>
      </w:r>
      <w:r>
        <w:t>an</w:t>
      </w:r>
      <w:r>
        <w:rPr>
          <w:spacing w:val="19"/>
        </w:rPr>
        <w:t xml:space="preserve"> </w:t>
      </w:r>
      <w:r>
        <w:t xml:space="preserve">SQLLITE </w:t>
      </w:r>
      <w:r>
        <w:rPr>
          <w:spacing w:val="-2"/>
        </w:rPr>
        <w:t>base:</w:t>
      </w:r>
    </w:p>
    <w:p w14:paraId="30542C12" w14:textId="77777777" w:rsidR="000C2409" w:rsidRDefault="005E3753" w:rsidP="0019743C">
      <w:pPr>
        <w:pStyle w:val="BodyText"/>
        <w:spacing w:before="152"/>
        <w:ind w:left="720"/>
        <w:rPr>
          <w:rFonts w:ascii="Courier New"/>
        </w:rPr>
      </w:pPr>
      <w:r>
        <w:rPr>
          <w:rFonts w:ascii="Courier New"/>
        </w:rPr>
        <w:t xml:space="preserve">DATABASES = </w:t>
      </w:r>
      <w:r>
        <w:rPr>
          <w:rFonts w:ascii="Courier New"/>
          <w:spacing w:val="-10"/>
        </w:rPr>
        <w:t>{</w:t>
      </w:r>
    </w:p>
    <w:p w14:paraId="282B8D67" w14:textId="77777777" w:rsidR="000C2409" w:rsidRDefault="005E3753" w:rsidP="0019743C">
      <w:pPr>
        <w:pStyle w:val="BodyText"/>
        <w:spacing w:before="13"/>
        <w:ind w:left="1200"/>
        <w:rPr>
          <w:rFonts w:ascii="Courier New"/>
        </w:rPr>
      </w:pPr>
      <w:r>
        <w:rPr>
          <w:rFonts w:ascii="Courier New"/>
        </w:rPr>
        <w:t xml:space="preserve">"default": </w:t>
      </w:r>
      <w:r>
        <w:rPr>
          <w:rFonts w:ascii="Courier New"/>
          <w:spacing w:val="-10"/>
        </w:rPr>
        <w:t>{</w:t>
      </w:r>
    </w:p>
    <w:p w14:paraId="29DC7140" w14:textId="77777777" w:rsidR="000C2409" w:rsidRDefault="005E3753" w:rsidP="0019743C">
      <w:pPr>
        <w:pStyle w:val="BodyText"/>
        <w:spacing w:before="13" w:line="254" w:lineRule="auto"/>
        <w:ind w:left="1680" w:right="4811"/>
        <w:rPr>
          <w:rFonts w:ascii="Courier New"/>
        </w:rPr>
      </w:pPr>
      <w:r>
        <w:rPr>
          <w:rFonts w:ascii="Courier New"/>
        </w:rPr>
        <w:t>"ENGINE":</w:t>
      </w:r>
      <w:r>
        <w:rPr>
          <w:rFonts w:ascii="Courier New"/>
          <w:spacing w:val="-32"/>
        </w:rPr>
        <w:t xml:space="preserve"> </w:t>
      </w:r>
      <w:r>
        <w:rPr>
          <w:rFonts w:ascii="Courier New"/>
        </w:rPr>
        <w:t>"django.</w:t>
      </w:r>
      <w:proofErr w:type="gramStart"/>
      <w:r>
        <w:rPr>
          <w:rFonts w:ascii="Courier New"/>
        </w:rPr>
        <w:t>db.backends</w:t>
      </w:r>
      <w:proofErr w:type="gramEnd"/>
      <w:r>
        <w:rPr>
          <w:rFonts w:ascii="Courier New"/>
        </w:rPr>
        <w:t>.sqlite3", "NAME": {path} / "db.sqlite3",</w:t>
      </w:r>
    </w:p>
    <w:p w14:paraId="08F16D02" w14:textId="77777777" w:rsidR="000C2409" w:rsidRDefault="005E3753" w:rsidP="0019743C">
      <w:pPr>
        <w:ind w:left="1200"/>
        <w:rPr>
          <w:rFonts w:ascii="Courier New"/>
          <w:sz w:val="20"/>
        </w:rPr>
      </w:pPr>
      <w:r>
        <w:rPr>
          <w:rFonts w:ascii="Courier New"/>
          <w:sz w:val="20"/>
        </w:rPr>
        <w:t>}</w:t>
      </w:r>
    </w:p>
    <w:p w14:paraId="30EFA784" w14:textId="77777777" w:rsidR="000C2409" w:rsidRDefault="005E3753" w:rsidP="0019743C">
      <w:pPr>
        <w:spacing w:before="14"/>
        <w:ind w:left="720"/>
        <w:rPr>
          <w:rFonts w:ascii="Courier New"/>
          <w:sz w:val="20"/>
        </w:rPr>
      </w:pPr>
      <w:r>
        <w:rPr>
          <w:rFonts w:ascii="Courier New"/>
          <w:sz w:val="20"/>
        </w:rPr>
        <w:t>}</w:t>
      </w:r>
    </w:p>
    <w:p w14:paraId="2657B059" w14:textId="6199ECB0" w:rsidR="000C2409" w:rsidRDefault="005E3753" w:rsidP="0019743C">
      <w:pPr>
        <w:pStyle w:val="BodyText"/>
        <w:spacing w:before="125" w:line="360" w:lineRule="auto"/>
        <w:ind w:left="300"/>
      </w:pPr>
      <w:r>
        <w:t xml:space="preserve">Unzip and run the deploy_db.py script in the environment with </w:t>
      </w:r>
      <w:r>
        <w:rPr>
          <w:spacing w:val="-2"/>
        </w:rPr>
        <w:t>IGEM.</w:t>
      </w:r>
    </w:p>
    <w:p w14:paraId="0D14FDA2" w14:textId="77777777" w:rsidR="000C2409" w:rsidRDefault="005E3753" w:rsidP="0019743C">
      <w:pPr>
        <w:pStyle w:val="BodyText"/>
        <w:spacing w:before="125" w:line="360" w:lineRule="auto"/>
        <w:ind w:left="300"/>
      </w:pPr>
      <w:r>
        <w:t xml:space="preserve">The other way to create the database, access the IGEM folder and run the </w:t>
      </w:r>
      <w:r>
        <w:rPr>
          <w:spacing w:val="-2"/>
        </w:rPr>
        <w:t>following:</w:t>
      </w:r>
    </w:p>
    <w:p w14:paraId="7952E546" w14:textId="77777777" w:rsidR="000C2409" w:rsidRDefault="005E3753" w:rsidP="0019743C">
      <w:pPr>
        <w:pStyle w:val="BodyText"/>
        <w:spacing w:before="156" w:line="360" w:lineRule="auto"/>
        <w:ind w:left="388" w:firstLine="332"/>
        <w:rPr>
          <w:rFonts w:ascii="Courier New"/>
        </w:rPr>
      </w:pPr>
      <w:r>
        <w:rPr>
          <w:rFonts w:ascii="Courier New"/>
        </w:rPr>
        <w:t xml:space="preserve">$ python manage.py </w:t>
      </w:r>
      <w:proofErr w:type="spellStart"/>
      <w:r>
        <w:rPr>
          <w:rFonts w:ascii="Courier New"/>
          <w:spacing w:val="-2"/>
        </w:rPr>
        <w:t>makemigrations</w:t>
      </w:r>
      <w:proofErr w:type="spellEnd"/>
    </w:p>
    <w:p w14:paraId="274F71BE" w14:textId="77777777" w:rsidR="000C2409" w:rsidRDefault="000C2409">
      <w:pPr>
        <w:pStyle w:val="BodyText"/>
        <w:spacing w:before="4" w:after="1"/>
        <w:rPr>
          <w:sz w:val="11"/>
        </w:rPr>
      </w:pPr>
    </w:p>
    <w:p w14:paraId="2DCB4F3B" w14:textId="77777777" w:rsidR="000C2409" w:rsidRDefault="005E3753">
      <w:pPr>
        <w:pStyle w:val="BodyText"/>
        <w:ind w:left="3032"/>
      </w:pPr>
      <w:r>
        <w:rPr>
          <w:noProof/>
        </w:rPr>
        <w:drawing>
          <wp:inline distT="0" distB="0" distL="0" distR="0" wp14:anchorId="3162E4DB" wp14:editId="629AF36A">
            <wp:extent cx="2082800" cy="1536700"/>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7" cstate="print"/>
                    <a:stretch>
                      <a:fillRect/>
                    </a:stretch>
                  </pic:blipFill>
                  <pic:spPr>
                    <a:xfrm>
                      <a:off x="0" y="0"/>
                      <a:ext cx="2083000" cy="1536848"/>
                    </a:xfrm>
                    <a:prstGeom prst="rect">
                      <a:avLst/>
                    </a:prstGeom>
                  </pic:spPr>
                </pic:pic>
              </a:graphicData>
            </a:graphic>
          </wp:inline>
        </w:drawing>
      </w:r>
    </w:p>
    <w:p w14:paraId="78E6E06D" w14:textId="77777777" w:rsidR="0019743C" w:rsidRDefault="0019743C">
      <w:pPr>
        <w:pStyle w:val="BodyText"/>
        <w:spacing w:before="128"/>
        <w:ind w:left="300"/>
      </w:pPr>
    </w:p>
    <w:p w14:paraId="4C403773" w14:textId="77777777" w:rsidR="0019743C" w:rsidRDefault="0019743C">
      <w:pPr>
        <w:pStyle w:val="BodyText"/>
        <w:spacing w:before="128"/>
        <w:ind w:left="300"/>
      </w:pPr>
    </w:p>
    <w:p w14:paraId="736C4527" w14:textId="77777777" w:rsidR="0019743C" w:rsidRDefault="0019743C">
      <w:pPr>
        <w:pStyle w:val="BodyText"/>
        <w:spacing w:before="128"/>
        <w:ind w:left="300"/>
      </w:pPr>
    </w:p>
    <w:p w14:paraId="6BAB4FAA" w14:textId="4B96CE11" w:rsidR="000C2409" w:rsidRDefault="005E3753">
      <w:pPr>
        <w:pStyle w:val="BodyText"/>
        <w:spacing w:before="128"/>
        <w:ind w:left="300"/>
      </w:pPr>
      <w:r>
        <w:lastRenderedPageBreak/>
        <w:t xml:space="preserve">The next command to create the database with all the IGEM </w:t>
      </w:r>
      <w:r>
        <w:rPr>
          <w:spacing w:val="-2"/>
        </w:rPr>
        <w:t>metadata:</w:t>
      </w:r>
    </w:p>
    <w:p w14:paraId="261C26AB" w14:textId="066410C1" w:rsidR="000C2409" w:rsidRDefault="0019743C" w:rsidP="0019743C">
      <w:pPr>
        <w:pStyle w:val="BodyText"/>
        <w:spacing w:before="156"/>
        <w:ind w:left="388" w:firstLine="332"/>
        <w:rPr>
          <w:rFonts w:ascii="Courier New"/>
        </w:rPr>
      </w:pPr>
      <w:r>
        <w:rPr>
          <w:noProof/>
        </w:rPr>
        <w:drawing>
          <wp:anchor distT="0" distB="0" distL="0" distR="0" simplePos="0" relativeHeight="487590912" behindDoc="1" locked="0" layoutInCell="1" allowOverlap="1" wp14:anchorId="235108CB" wp14:editId="54F272B0">
            <wp:simplePos x="0" y="0"/>
            <wp:positionH relativeFrom="page">
              <wp:posOffset>2336800</wp:posOffset>
            </wp:positionH>
            <wp:positionV relativeFrom="paragraph">
              <wp:posOffset>307975</wp:posOffset>
            </wp:positionV>
            <wp:extent cx="3225800" cy="2150110"/>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8" cstate="print"/>
                    <a:stretch>
                      <a:fillRect/>
                    </a:stretch>
                  </pic:blipFill>
                  <pic:spPr>
                    <a:xfrm>
                      <a:off x="0" y="0"/>
                      <a:ext cx="3225800" cy="2150110"/>
                    </a:xfrm>
                    <a:prstGeom prst="rect">
                      <a:avLst/>
                    </a:prstGeom>
                  </pic:spPr>
                </pic:pic>
              </a:graphicData>
            </a:graphic>
            <wp14:sizeRelH relativeFrom="margin">
              <wp14:pctWidth>0</wp14:pctWidth>
            </wp14:sizeRelH>
            <wp14:sizeRelV relativeFrom="margin">
              <wp14:pctHeight>0</wp14:pctHeight>
            </wp14:sizeRelV>
          </wp:anchor>
        </w:drawing>
      </w:r>
      <w:r w:rsidR="005E3753">
        <w:rPr>
          <w:rFonts w:ascii="Courier New"/>
        </w:rPr>
        <w:t xml:space="preserve">$ python manage.py </w:t>
      </w:r>
      <w:r w:rsidR="005E3753">
        <w:rPr>
          <w:rFonts w:ascii="Courier New"/>
          <w:spacing w:val="-2"/>
        </w:rPr>
        <w:t>migrate</w:t>
      </w:r>
    </w:p>
    <w:p w14:paraId="210435FB" w14:textId="731BA3B3" w:rsidR="000C2409" w:rsidRDefault="000C2409">
      <w:pPr>
        <w:pStyle w:val="BodyText"/>
        <w:spacing w:before="9"/>
        <w:rPr>
          <w:rFonts w:ascii="Courier New"/>
          <w:sz w:val="11"/>
        </w:rPr>
      </w:pPr>
    </w:p>
    <w:p w14:paraId="39979914" w14:textId="7682EE9D" w:rsidR="000C2409" w:rsidRDefault="005E3753" w:rsidP="0019743C">
      <w:pPr>
        <w:pStyle w:val="BodyText"/>
        <w:spacing w:before="113" w:line="360" w:lineRule="auto"/>
        <w:ind w:left="300" w:right="797"/>
      </w:pPr>
      <w:r>
        <w:t>At</w:t>
      </w:r>
      <w:r>
        <w:rPr>
          <w:spacing w:val="22"/>
        </w:rPr>
        <w:t xml:space="preserve"> </w:t>
      </w:r>
      <w:r>
        <w:t>this</w:t>
      </w:r>
      <w:r>
        <w:rPr>
          <w:spacing w:val="22"/>
        </w:rPr>
        <w:t xml:space="preserve"> </w:t>
      </w:r>
      <w:r>
        <w:t>point,</w:t>
      </w:r>
      <w:r>
        <w:rPr>
          <w:spacing w:val="22"/>
        </w:rPr>
        <w:t xml:space="preserve"> </w:t>
      </w:r>
      <w:r>
        <w:t>we</w:t>
      </w:r>
      <w:r>
        <w:rPr>
          <w:spacing w:val="22"/>
        </w:rPr>
        <w:t xml:space="preserve"> </w:t>
      </w:r>
      <w:r>
        <w:t>already</w:t>
      </w:r>
      <w:r>
        <w:rPr>
          <w:spacing w:val="22"/>
        </w:rPr>
        <w:t xml:space="preserve"> </w:t>
      </w:r>
      <w:r>
        <w:t>have</w:t>
      </w:r>
      <w:r>
        <w:rPr>
          <w:spacing w:val="22"/>
        </w:rPr>
        <w:t xml:space="preserve"> </w:t>
      </w:r>
      <w:r>
        <w:t>IGEM</w:t>
      </w:r>
      <w:r>
        <w:rPr>
          <w:spacing w:val="22"/>
        </w:rPr>
        <w:t xml:space="preserve"> </w:t>
      </w:r>
      <w:del w:id="7" w:author="Palmiero, Nikki" w:date="2023-06-27T12:58:00Z">
        <w:r w:rsidDel="00EF2379">
          <w:delText>installed</w:delText>
        </w:r>
      </w:del>
      <w:ins w:id="8" w:author="Palmiero, Nikki" w:date="2023-06-27T12:58:00Z">
        <w:r w:rsidR="00EF2379">
          <w:t>installed,</w:t>
        </w:r>
      </w:ins>
      <w:r>
        <w:rPr>
          <w:spacing w:val="22"/>
        </w:rPr>
        <w:t xml:space="preserve"> </w:t>
      </w:r>
      <w:r>
        <w:t>and</w:t>
      </w:r>
      <w:r>
        <w:rPr>
          <w:spacing w:val="22"/>
        </w:rPr>
        <w:t xml:space="preserve"> </w:t>
      </w:r>
      <w:r>
        <w:t>the</w:t>
      </w:r>
      <w:r>
        <w:rPr>
          <w:spacing w:val="22"/>
        </w:rPr>
        <w:t xml:space="preserve"> </w:t>
      </w:r>
      <w:r>
        <w:t>database</w:t>
      </w:r>
      <w:r>
        <w:rPr>
          <w:spacing w:val="22"/>
        </w:rPr>
        <w:t xml:space="preserve"> </w:t>
      </w:r>
      <w:r>
        <w:t>created</w:t>
      </w:r>
      <w:r>
        <w:rPr>
          <w:spacing w:val="22"/>
        </w:rPr>
        <w:t xml:space="preserve"> </w:t>
      </w:r>
      <w:r>
        <w:t>with</w:t>
      </w:r>
      <w:r>
        <w:rPr>
          <w:spacing w:val="22"/>
        </w:rPr>
        <w:t xml:space="preserve"> </w:t>
      </w:r>
      <w:r>
        <w:t>the</w:t>
      </w:r>
      <w:r>
        <w:rPr>
          <w:spacing w:val="22"/>
        </w:rPr>
        <w:t xml:space="preserve"> </w:t>
      </w:r>
      <w:r>
        <w:t>IGEM</w:t>
      </w:r>
      <w:r>
        <w:rPr>
          <w:spacing w:val="22"/>
        </w:rPr>
        <w:t xml:space="preserve"> </w:t>
      </w:r>
      <w:r>
        <w:t>structure.</w:t>
      </w:r>
      <w:r>
        <w:rPr>
          <w:spacing w:val="22"/>
        </w:rPr>
        <w:t xml:space="preserve"> </w:t>
      </w:r>
      <w:r>
        <w:t>To</w:t>
      </w:r>
      <w:r>
        <w:rPr>
          <w:spacing w:val="22"/>
        </w:rPr>
        <w:t xml:space="preserve"> </w:t>
      </w:r>
      <w:r>
        <w:t>check</w:t>
      </w:r>
      <w:r>
        <w:rPr>
          <w:spacing w:val="22"/>
        </w:rPr>
        <w:t xml:space="preserve"> </w:t>
      </w:r>
      <w:r>
        <w:t>if</w:t>
      </w:r>
      <w:r>
        <w:rPr>
          <w:spacing w:val="22"/>
        </w:rPr>
        <w:t xml:space="preserve"> </w:t>
      </w:r>
      <w:r>
        <w:t>the system is working correctly, type:</w:t>
      </w:r>
    </w:p>
    <w:p w14:paraId="07D86544" w14:textId="76350840" w:rsidR="000C2409" w:rsidRDefault="005E3753" w:rsidP="0019743C">
      <w:pPr>
        <w:pStyle w:val="BodyText"/>
        <w:spacing w:before="152"/>
        <w:ind w:left="388" w:firstLine="332"/>
        <w:rPr>
          <w:rFonts w:ascii="Courier New"/>
        </w:rPr>
      </w:pPr>
      <w:r>
        <w:rPr>
          <w:rFonts w:ascii="Courier New"/>
        </w:rPr>
        <w:t xml:space="preserve">$ Python manage.py </w:t>
      </w:r>
      <w:r>
        <w:rPr>
          <w:rFonts w:ascii="Courier New"/>
          <w:spacing w:val="-2"/>
        </w:rPr>
        <w:t>check</w:t>
      </w:r>
    </w:p>
    <w:p w14:paraId="13B1A2BE" w14:textId="6B8A6CB8" w:rsidR="000C2409" w:rsidRDefault="0019743C">
      <w:pPr>
        <w:pStyle w:val="BodyText"/>
        <w:spacing w:before="9"/>
        <w:rPr>
          <w:rFonts w:ascii="Courier New"/>
          <w:sz w:val="11"/>
        </w:rPr>
      </w:pPr>
      <w:r>
        <w:rPr>
          <w:noProof/>
        </w:rPr>
        <w:drawing>
          <wp:anchor distT="0" distB="0" distL="0" distR="0" simplePos="0" relativeHeight="487591424" behindDoc="1" locked="0" layoutInCell="1" allowOverlap="1" wp14:anchorId="6A3F1512" wp14:editId="0B99FCD5">
            <wp:simplePos x="0" y="0"/>
            <wp:positionH relativeFrom="page">
              <wp:posOffset>2730500</wp:posOffset>
            </wp:positionH>
            <wp:positionV relativeFrom="paragraph">
              <wp:posOffset>106680</wp:posOffset>
            </wp:positionV>
            <wp:extent cx="2216150" cy="82550"/>
            <wp:effectExtent l="0" t="0" r="6350" b="635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9" cstate="print"/>
                    <a:stretch>
                      <a:fillRect/>
                    </a:stretch>
                  </pic:blipFill>
                  <pic:spPr>
                    <a:xfrm>
                      <a:off x="0" y="0"/>
                      <a:ext cx="2216150" cy="82550"/>
                    </a:xfrm>
                    <a:prstGeom prst="rect">
                      <a:avLst/>
                    </a:prstGeom>
                  </pic:spPr>
                </pic:pic>
              </a:graphicData>
            </a:graphic>
            <wp14:sizeRelH relativeFrom="margin">
              <wp14:pctWidth>0</wp14:pctWidth>
            </wp14:sizeRelH>
            <wp14:sizeRelV relativeFrom="margin">
              <wp14:pctHeight>0</wp14:pctHeight>
            </wp14:sizeRelV>
          </wp:anchor>
        </w:drawing>
      </w:r>
    </w:p>
    <w:p w14:paraId="20BD1FFA" w14:textId="77777777" w:rsidR="000C2409" w:rsidRDefault="005E3753">
      <w:pPr>
        <w:pStyle w:val="BodyText"/>
        <w:spacing w:before="139"/>
        <w:ind w:left="300"/>
      </w:pPr>
      <w:r>
        <w:t xml:space="preserve">The IGEM system has a layer of security per user and functions. To create the first user, </w:t>
      </w:r>
      <w:r>
        <w:rPr>
          <w:spacing w:val="-4"/>
        </w:rPr>
        <w:t>run:</w:t>
      </w:r>
    </w:p>
    <w:p w14:paraId="12808234" w14:textId="77777777" w:rsidR="000C2409" w:rsidRDefault="005E3753" w:rsidP="0019743C">
      <w:pPr>
        <w:pStyle w:val="BodyText"/>
        <w:spacing w:before="156"/>
        <w:ind w:firstLine="720"/>
        <w:rPr>
          <w:rFonts w:ascii="Courier New"/>
        </w:rPr>
      </w:pPr>
      <w:r>
        <w:rPr>
          <w:rFonts w:ascii="Courier New"/>
        </w:rPr>
        <w:t xml:space="preserve">$ python manage.py </w:t>
      </w:r>
      <w:proofErr w:type="spellStart"/>
      <w:r>
        <w:rPr>
          <w:rFonts w:ascii="Courier New"/>
          <w:spacing w:val="-2"/>
        </w:rPr>
        <w:t>createsuperuser</w:t>
      </w:r>
      <w:proofErr w:type="spellEnd"/>
    </w:p>
    <w:p w14:paraId="670FCA32" w14:textId="77777777" w:rsidR="000C2409" w:rsidRDefault="005E3753">
      <w:pPr>
        <w:pStyle w:val="BodyText"/>
        <w:spacing w:before="158"/>
        <w:ind w:left="300"/>
      </w:pPr>
      <w:r>
        <w:t xml:space="preserve">Enter your username, email, and security </w:t>
      </w:r>
      <w:r>
        <w:rPr>
          <w:spacing w:val="-2"/>
        </w:rPr>
        <w:t>password.</w:t>
      </w:r>
    </w:p>
    <w:p w14:paraId="63CCE10A" w14:textId="77777777" w:rsidR="000C2409" w:rsidRDefault="005E3753">
      <w:pPr>
        <w:pStyle w:val="BodyText"/>
        <w:spacing w:before="2"/>
        <w:rPr>
          <w:sz w:val="11"/>
        </w:rPr>
      </w:pPr>
      <w:r>
        <w:rPr>
          <w:noProof/>
        </w:rPr>
        <w:drawing>
          <wp:anchor distT="0" distB="0" distL="0" distR="0" simplePos="0" relativeHeight="487591936" behindDoc="1" locked="0" layoutInCell="1" allowOverlap="1" wp14:anchorId="68BCA675" wp14:editId="284ACFAA">
            <wp:simplePos x="0" y="0"/>
            <wp:positionH relativeFrom="page">
              <wp:posOffset>2814750</wp:posOffset>
            </wp:positionH>
            <wp:positionV relativeFrom="paragraph">
              <wp:posOffset>98825</wp:posOffset>
            </wp:positionV>
            <wp:extent cx="1582674" cy="459486"/>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0" cstate="print"/>
                    <a:stretch>
                      <a:fillRect/>
                    </a:stretch>
                  </pic:blipFill>
                  <pic:spPr>
                    <a:xfrm>
                      <a:off x="0" y="0"/>
                      <a:ext cx="1582674" cy="459486"/>
                    </a:xfrm>
                    <a:prstGeom prst="rect">
                      <a:avLst/>
                    </a:prstGeom>
                  </pic:spPr>
                </pic:pic>
              </a:graphicData>
            </a:graphic>
          </wp:anchor>
        </w:drawing>
      </w:r>
    </w:p>
    <w:p w14:paraId="45E226A8" w14:textId="77777777" w:rsidR="000C2409" w:rsidRDefault="005E3753" w:rsidP="0019743C">
      <w:pPr>
        <w:pStyle w:val="BodyText"/>
        <w:spacing w:before="146" w:line="360" w:lineRule="auto"/>
        <w:ind w:left="300"/>
      </w:pPr>
      <w:r>
        <w:t xml:space="preserve">The system will be ready to parameterize the master data, perform external data load and generate </w:t>
      </w:r>
      <w:r>
        <w:rPr>
          <w:spacing w:val="-2"/>
        </w:rPr>
        <w:t>reports.</w:t>
      </w:r>
    </w:p>
    <w:p w14:paraId="0FF1D5B3" w14:textId="77777777" w:rsidR="000C2409" w:rsidRDefault="005E3753" w:rsidP="0019743C">
      <w:pPr>
        <w:pStyle w:val="Heading1"/>
        <w:spacing w:line="360" w:lineRule="auto"/>
      </w:pPr>
      <w:r>
        <w:t xml:space="preserve">Web </w:t>
      </w:r>
      <w:r>
        <w:rPr>
          <w:spacing w:val="-2"/>
        </w:rPr>
        <w:t>Interface</w:t>
      </w:r>
    </w:p>
    <w:p w14:paraId="4B9FDF43" w14:textId="77777777" w:rsidR="000C2409" w:rsidRDefault="005E3753" w:rsidP="0019743C">
      <w:pPr>
        <w:pStyle w:val="BodyText"/>
        <w:spacing w:before="124" w:line="360" w:lineRule="auto"/>
        <w:ind w:left="300" w:right="838"/>
      </w:pPr>
      <w:r>
        <w:t>The IGEM system has a web interface for performing activities such as master data registration and simple queries in the database.</w:t>
      </w:r>
    </w:p>
    <w:p w14:paraId="4F44DFC3" w14:textId="77777777" w:rsidR="000C2409" w:rsidRDefault="005E3753" w:rsidP="0019743C">
      <w:pPr>
        <w:pStyle w:val="BodyText"/>
        <w:spacing w:before="120" w:line="360" w:lineRule="auto"/>
        <w:ind w:left="300"/>
      </w:pPr>
      <w:r>
        <w:t xml:space="preserve">To start the WEB service, </w:t>
      </w:r>
      <w:r>
        <w:rPr>
          <w:spacing w:val="-2"/>
        </w:rPr>
        <w:t>type:</w:t>
      </w:r>
    </w:p>
    <w:p w14:paraId="20490E30" w14:textId="77777777" w:rsidR="000C2409" w:rsidRDefault="005E3753" w:rsidP="0019743C">
      <w:pPr>
        <w:pStyle w:val="BodyText"/>
        <w:spacing w:before="157"/>
        <w:ind w:left="388" w:firstLine="332"/>
        <w:rPr>
          <w:rFonts w:ascii="Courier New"/>
        </w:rPr>
      </w:pPr>
      <w:r>
        <w:rPr>
          <w:rFonts w:ascii="Courier New"/>
        </w:rPr>
        <w:t xml:space="preserve">$ python manage.py </w:t>
      </w:r>
      <w:proofErr w:type="spellStart"/>
      <w:r>
        <w:rPr>
          <w:rFonts w:ascii="Courier New"/>
          <w:spacing w:val="-2"/>
        </w:rPr>
        <w:t>runserver</w:t>
      </w:r>
      <w:proofErr w:type="spellEnd"/>
    </w:p>
    <w:p w14:paraId="2DB212D1" w14:textId="77777777" w:rsidR="000C2409" w:rsidRDefault="005E3753">
      <w:pPr>
        <w:pStyle w:val="BodyText"/>
        <w:spacing w:before="9"/>
        <w:rPr>
          <w:rFonts w:ascii="Courier New"/>
          <w:sz w:val="11"/>
        </w:rPr>
      </w:pPr>
      <w:r>
        <w:rPr>
          <w:noProof/>
        </w:rPr>
        <w:drawing>
          <wp:anchor distT="0" distB="0" distL="0" distR="0" simplePos="0" relativeHeight="487592448" behindDoc="1" locked="0" layoutInCell="1" allowOverlap="1" wp14:anchorId="590D7B95" wp14:editId="754AE043">
            <wp:simplePos x="0" y="0"/>
            <wp:positionH relativeFrom="page">
              <wp:posOffset>2370227</wp:posOffset>
            </wp:positionH>
            <wp:positionV relativeFrom="paragraph">
              <wp:posOffset>100242</wp:posOffset>
            </wp:positionV>
            <wp:extent cx="2374011" cy="772191"/>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1" cstate="print"/>
                    <a:stretch>
                      <a:fillRect/>
                    </a:stretch>
                  </pic:blipFill>
                  <pic:spPr>
                    <a:xfrm>
                      <a:off x="0" y="0"/>
                      <a:ext cx="2374011" cy="772191"/>
                    </a:xfrm>
                    <a:prstGeom prst="rect">
                      <a:avLst/>
                    </a:prstGeom>
                  </pic:spPr>
                </pic:pic>
              </a:graphicData>
            </a:graphic>
          </wp:anchor>
        </w:drawing>
      </w:r>
    </w:p>
    <w:p w14:paraId="3076BA3C" w14:textId="77777777" w:rsidR="0019743C" w:rsidRDefault="0019743C" w:rsidP="0019743C">
      <w:pPr>
        <w:pStyle w:val="BodyText"/>
        <w:spacing w:before="124" w:line="360" w:lineRule="auto"/>
        <w:ind w:left="300"/>
      </w:pPr>
    </w:p>
    <w:p w14:paraId="2388AB6D" w14:textId="3879B738" w:rsidR="000C2409" w:rsidRDefault="005E3753" w:rsidP="0019743C">
      <w:pPr>
        <w:pStyle w:val="BodyText"/>
        <w:spacing w:before="124" w:line="360" w:lineRule="auto"/>
        <w:ind w:left="300"/>
      </w:pPr>
      <w:r>
        <w:t xml:space="preserve">In a browser, go to </w:t>
      </w:r>
      <w:r>
        <w:rPr>
          <w:color w:val="006699"/>
          <w:spacing w:val="-2"/>
        </w:rPr>
        <w:t>http://127.0.0.1:8000/admin</w:t>
      </w:r>
      <w:r>
        <w:rPr>
          <w:spacing w:val="-2"/>
        </w:rPr>
        <w:t>.</w:t>
      </w:r>
    </w:p>
    <w:p w14:paraId="4D2543B9" w14:textId="77777777" w:rsidR="000C2409" w:rsidRDefault="005E3753" w:rsidP="0019743C">
      <w:pPr>
        <w:pStyle w:val="BodyText"/>
        <w:spacing w:before="125" w:line="360" w:lineRule="auto"/>
        <w:ind w:left="300"/>
      </w:pPr>
      <w:r>
        <w:t xml:space="preserve">The IGEM system will show the authentication </w:t>
      </w:r>
      <w:r>
        <w:rPr>
          <w:spacing w:val="-2"/>
        </w:rPr>
        <w:t>page.</w:t>
      </w:r>
    </w:p>
    <w:p w14:paraId="29A3E2DB" w14:textId="77777777" w:rsidR="000C2409" w:rsidRDefault="000C2409">
      <w:pPr>
        <w:sectPr w:rsidR="000C2409">
          <w:headerReference w:type="default" r:id="rId22"/>
          <w:footerReference w:type="default" r:id="rId23"/>
          <w:pgSz w:w="11910" w:h="16840"/>
          <w:pgMar w:top="720" w:right="0" w:bottom="660" w:left="500" w:header="472" w:footer="475" w:gutter="0"/>
          <w:cols w:space="720"/>
        </w:sectPr>
      </w:pPr>
    </w:p>
    <w:p w14:paraId="0F42AC73" w14:textId="77777777" w:rsidR="000C2409" w:rsidRDefault="000C2409">
      <w:pPr>
        <w:pStyle w:val="BodyText"/>
      </w:pPr>
    </w:p>
    <w:p w14:paraId="0BDE76CC" w14:textId="77777777" w:rsidR="000C2409" w:rsidRDefault="000C2409">
      <w:pPr>
        <w:pStyle w:val="BodyText"/>
        <w:spacing w:before="1"/>
        <w:rPr>
          <w:sz w:val="13"/>
        </w:rPr>
      </w:pPr>
    </w:p>
    <w:p w14:paraId="70801A5E" w14:textId="55D34FEF" w:rsidR="000C2409" w:rsidRDefault="005E3753">
      <w:pPr>
        <w:pStyle w:val="BodyText"/>
        <w:ind w:left="1522"/>
      </w:pPr>
      <w:r>
        <w:rPr>
          <w:noProof/>
        </w:rPr>
        <w:drawing>
          <wp:inline distT="0" distB="0" distL="0" distR="0" wp14:anchorId="548A6213" wp14:editId="565E3A02">
            <wp:extent cx="3771124" cy="2588260"/>
            <wp:effectExtent l="0" t="0" r="1270" b="254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4" cstate="print"/>
                    <a:stretch>
                      <a:fillRect/>
                    </a:stretch>
                  </pic:blipFill>
                  <pic:spPr>
                    <a:xfrm>
                      <a:off x="0" y="0"/>
                      <a:ext cx="3783117" cy="2596491"/>
                    </a:xfrm>
                    <a:prstGeom prst="rect">
                      <a:avLst/>
                    </a:prstGeom>
                  </pic:spPr>
                </pic:pic>
              </a:graphicData>
            </a:graphic>
          </wp:inline>
        </w:drawing>
      </w:r>
    </w:p>
    <w:p w14:paraId="26AE703F" w14:textId="77777777" w:rsidR="0019743C" w:rsidRDefault="0019743C">
      <w:pPr>
        <w:pStyle w:val="BodyText"/>
        <w:ind w:left="1522"/>
      </w:pPr>
    </w:p>
    <w:p w14:paraId="7D807311" w14:textId="77777777" w:rsidR="000C2409" w:rsidRDefault="005E3753" w:rsidP="0019743C">
      <w:pPr>
        <w:pStyle w:val="BodyText"/>
        <w:spacing w:before="103" w:line="360" w:lineRule="auto"/>
        <w:ind w:left="300"/>
      </w:pPr>
      <w:r>
        <w:t>Enter</w:t>
      </w:r>
      <w:r>
        <w:rPr>
          <w:spacing w:val="38"/>
        </w:rPr>
        <w:t xml:space="preserve"> </w:t>
      </w:r>
      <w:r>
        <w:t>the</w:t>
      </w:r>
      <w:r>
        <w:rPr>
          <w:spacing w:val="38"/>
        </w:rPr>
        <w:t xml:space="preserve"> </w:t>
      </w:r>
      <w:r>
        <w:t>username</w:t>
      </w:r>
      <w:r>
        <w:rPr>
          <w:spacing w:val="38"/>
        </w:rPr>
        <w:t xml:space="preserve"> </w:t>
      </w:r>
      <w:r>
        <w:t>and</w:t>
      </w:r>
      <w:r>
        <w:rPr>
          <w:spacing w:val="38"/>
        </w:rPr>
        <w:t xml:space="preserve"> </w:t>
      </w:r>
      <w:r>
        <w:t>password</w:t>
      </w:r>
      <w:r>
        <w:rPr>
          <w:spacing w:val="38"/>
        </w:rPr>
        <w:t xml:space="preserve"> </w:t>
      </w:r>
      <w:r>
        <w:t>created</w:t>
      </w:r>
      <w:r>
        <w:rPr>
          <w:spacing w:val="38"/>
        </w:rPr>
        <w:t xml:space="preserve"> </w:t>
      </w:r>
      <w:r>
        <w:t>in</w:t>
      </w:r>
      <w:r>
        <w:rPr>
          <w:spacing w:val="38"/>
        </w:rPr>
        <w:t xml:space="preserve"> </w:t>
      </w:r>
      <w:r>
        <w:t>the</w:t>
      </w:r>
      <w:r>
        <w:rPr>
          <w:spacing w:val="38"/>
        </w:rPr>
        <w:t xml:space="preserve"> </w:t>
      </w:r>
      <w:r>
        <w:t>previous</w:t>
      </w:r>
      <w:r>
        <w:rPr>
          <w:spacing w:val="38"/>
        </w:rPr>
        <w:t xml:space="preserve"> </w:t>
      </w:r>
      <w:r>
        <w:t>steps.</w:t>
      </w:r>
      <w:r>
        <w:rPr>
          <w:spacing w:val="38"/>
        </w:rPr>
        <w:t xml:space="preserve"> </w:t>
      </w:r>
      <w:r>
        <w:t>The</w:t>
      </w:r>
      <w:r>
        <w:rPr>
          <w:spacing w:val="38"/>
        </w:rPr>
        <w:t xml:space="preserve"> </w:t>
      </w:r>
      <w:r>
        <w:t>administration</w:t>
      </w:r>
      <w:r>
        <w:rPr>
          <w:spacing w:val="38"/>
        </w:rPr>
        <w:t xml:space="preserve"> </w:t>
      </w:r>
      <w:r>
        <w:t>page</w:t>
      </w:r>
      <w:r>
        <w:rPr>
          <w:spacing w:val="38"/>
        </w:rPr>
        <w:t xml:space="preserve"> </w:t>
      </w:r>
      <w:r>
        <w:t>will</w:t>
      </w:r>
      <w:r>
        <w:rPr>
          <w:spacing w:val="38"/>
        </w:rPr>
        <w:t xml:space="preserve"> </w:t>
      </w:r>
      <w:r>
        <w:t>be</w:t>
      </w:r>
      <w:r>
        <w:rPr>
          <w:spacing w:val="38"/>
        </w:rPr>
        <w:t xml:space="preserve"> </w:t>
      </w:r>
      <w:r>
        <w:t>loaded</w:t>
      </w:r>
      <w:r>
        <w:rPr>
          <w:spacing w:val="38"/>
        </w:rPr>
        <w:t xml:space="preserve"> </w:t>
      </w:r>
      <w:r>
        <w:t xml:space="preserve">after </w:t>
      </w:r>
      <w:r>
        <w:rPr>
          <w:spacing w:val="-2"/>
        </w:rPr>
        <w:t>authentication.</w:t>
      </w:r>
    </w:p>
    <w:p w14:paraId="6B757488" w14:textId="5820DC97" w:rsidR="000C2409" w:rsidRDefault="000C2409">
      <w:pPr>
        <w:pStyle w:val="BodyText"/>
        <w:spacing w:before="9"/>
        <w:rPr>
          <w:sz w:val="17"/>
        </w:rPr>
      </w:pPr>
    </w:p>
    <w:p w14:paraId="77EF2E3B" w14:textId="52A1D4DF" w:rsidR="0019743C" w:rsidRDefault="0019743C" w:rsidP="0019743C">
      <w:pPr>
        <w:pStyle w:val="BodyText"/>
        <w:spacing w:line="360" w:lineRule="auto"/>
        <w:ind w:left="300" w:right="2317"/>
      </w:pPr>
      <w:r>
        <w:rPr>
          <w:noProof/>
        </w:rPr>
        <w:drawing>
          <wp:anchor distT="0" distB="0" distL="0" distR="0" simplePos="0" relativeHeight="487592960" behindDoc="1" locked="0" layoutInCell="1" allowOverlap="1" wp14:anchorId="6ED0D51B" wp14:editId="46476466">
            <wp:simplePos x="0" y="0"/>
            <wp:positionH relativeFrom="page">
              <wp:posOffset>1416050</wp:posOffset>
            </wp:positionH>
            <wp:positionV relativeFrom="paragraph">
              <wp:posOffset>454660</wp:posOffset>
            </wp:positionV>
            <wp:extent cx="4400550" cy="2120900"/>
            <wp:effectExtent l="0" t="0" r="635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5" cstate="print"/>
                    <a:stretch>
                      <a:fillRect/>
                    </a:stretch>
                  </pic:blipFill>
                  <pic:spPr>
                    <a:xfrm>
                      <a:off x="0" y="0"/>
                      <a:ext cx="4400550" cy="2120900"/>
                    </a:xfrm>
                    <a:prstGeom prst="rect">
                      <a:avLst/>
                    </a:prstGeom>
                  </pic:spPr>
                </pic:pic>
              </a:graphicData>
            </a:graphic>
            <wp14:sizeRelH relativeFrom="margin">
              <wp14:pctWidth>0</wp14:pctWidth>
            </wp14:sizeRelH>
            <wp14:sizeRelV relativeFrom="margin">
              <wp14:pctHeight>0</wp14:pctHeight>
            </wp14:sizeRelV>
          </wp:anchor>
        </w:drawing>
      </w:r>
      <w:r w:rsidR="005E3753">
        <w:t>The</w:t>
      </w:r>
      <w:r w:rsidR="005E3753">
        <w:rPr>
          <w:spacing w:val="-3"/>
        </w:rPr>
        <w:t xml:space="preserve"> </w:t>
      </w:r>
      <w:r w:rsidR="005E3753">
        <w:t>features</w:t>
      </w:r>
      <w:r w:rsidR="005E3753">
        <w:rPr>
          <w:spacing w:val="-3"/>
        </w:rPr>
        <w:t xml:space="preserve"> </w:t>
      </w:r>
      <w:r w:rsidR="005E3753">
        <w:t>of</w:t>
      </w:r>
      <w:r w:rsidR="005E3753">
        <w:rPr>
          <w:spacing w:val="-3"/>
        </w:rPr>
        <w:t xml:space="preserve"> </w:t>
      </w:r>
      <w:r w:rsidR="005E3753">
        <w:t>this</w:t>
      </w:r>
      <w:r w:rsidR="005E3753">
        <w:rPr>
          <w:spacing w:val="-3"/>
        </w:rPr>
        <w:t xml:space="preserve"> </w:t>
      </w:r>
      <w:r w:rsidR="005E3753">
        <w:t>interface</w:t>
      </w:r>
      <w:r w:rsidR="005E3753">
        <w:rPr>
          <w:spacing w:val="-3"/>
        </w:rPr>
        <w:t xml:space="preserve"> </w:t>
      </w:r>
      <w:r w:rsidR="005E3753">
        <w:t>will</w:t>
      </w:r>
      <w:r w:rsidR="005E3753">
        <w:rPr>
          <w:spacing w:val="-3"/>
        </w:rPr>
        <w:t xml:space="preserve"> </w:t>
      </w:r>
      <w:r w:rsidR="005E3753">
        <w:t>be</w:t>
      </w:r>
      <w:r w:rsidR="005E3753">
        <w:rPr>
          <w:spacing w:val="-3"/>
        </w:rPr>
        <w:t xml:space="preserve"> </w:t>
      </w:r>
      <w:r w:rsidR="005E3753">
        <w:t>explored</w:t>
      </w:r>
      <w:r w:rsidR="005E3753">
        <w:rPr>
          <w:spacing w:val="-3"/>
        </w:rPr>
        <w:t xml:space="preserve"> </w:t>
      </w:r>
      <w:r w:rsidR="005E3753">
        <w:t>in</w:t>
      </w:r>
      <w:r w:rsidR="005E3753">
        <w:rPr>
          <w:spacing w:val="-3"/>
        </w:rPr>
        <w:t xml:space="preserve"> </w:t>
      </w:r>
      <w:r w:rsidR="005E3753">
        <w:t>detail</w:t>
      </w:r>
      <w:r w:rsidR="005E3753">
        <w:rPr>
          <w:spacing w:val="-3"/>
        </w:rPr>
        <w:t xml:space="preserve"> </w:t>
      </w:r>
      <w:r w:rsidR="005E3753">
        <w:t>in</w:t>
      </w:r>
      <w:r w:rsidR="005E3753">
        <w:rPr>
          <w:spacing w:val="-3"/>
        </w:rPr>
        <w:t xml:space="preserve"> </w:t>
      </w:r>
      <w:r w:rsidR="005E3753">
        <w:t>Master</w:t>
      </w:r>
      <w:r w:rsidR="005E3753">
        <w:rPr>
          <w:spacing w:val="-3"/>
        </w:rPr>
        <w:t xml:space="preserve"> </w:t>
      </w:r>
      <w:r w:rsidR="005E3753">
        <w:t>Data</w:t>
      </w:r>
      <w:r w:rsidR="005E3753">
        <w:rPr>
          <w:spacing w:val="-3"/>
        </w:rPr>
        <w:t xml:space="preserve"> </w:t>
      </w:r>
      <w:r w:rsidR="005E3753">
        <w:t>and</w:t>
      </w:r>
      <w:r w:rsidR="005E3753">
        <w:rPr>
          <w:spacing w:val="-3"/>
        </w:rPr>
        <w:t xml:space="preserve"> </w:t>
      </w:r>
      <w:r w:rsidR="005E3753">
        <w:t>Access</w:t>
      </w:r>
      <w:r w:rsidR="005E3753">
        <w:rPr>
          <w:spacing w:val="-3"/>
        </w:rPr>
        <w:t xml:space="preserve"> </w:t>
      </w:r>
      <w:r w:rsidR="005E3753">
        <w:t>and</w:t>
      </w:r>
      <w:r w:rsidR="005E3753">
        <w:rPr>
          <w:spacing w:val="-3"/>
        </w:rPr>
        <w:t xml:space="preserve"> </w:t>
      </w:r>
      <w:r w:rsidR="005E3753">
        <w:t xml:space="preserve">Permissions. </w:t>
      </w:r>
    </w:p>
    <w:p w14:paraId="045A6A00" w14:textId="77777777" w:rsidR="0019743C" w:rsidRDefault="0019743C" w:rsidP="0019743C">
      <w:pPr>
        <w:pStyle w:val="BodyText"/>
        <w:spacing w:line="360" w:lineRule="auto"/>
        <w:ind w:left="300" w:right="2317"/>
        <w:rPr>
          <w:b/>
          <w:bCs/>
          <w:spacing w:val="-2"/>
        </w:rPr>
      </w:pPr>
    </w:p>
    <w:p w14:paraId="14048589" w14:textId="500FAC86" w:rsidR="000C2409" w:rsidRDefault="005E3753" w:rsidP="0019743C">
      <w:pPr>
        <w:pStyle w:val="BodyText"/>
        <w:spacing w:line="360" w:lineRule="auto"/>
        <w:ind w:left="300" w:right="2317"/>
      </w:pPr>
      <w:r w:rsidRPr="0019743C">
        <w:rPr>
          <w:b/>
          <w:bCs/>
          <w:spacing w:val="-2"/>
        </w:rPr>
        <w:t>File</w:t>
      </w:r>
      <w:r>
        <w:t xml:space="preserve"> </w:t>
      </w:r>
      <w:r w:rsidR="0019743C">
        <w:t>S</w:t>
      </w:r>
      <w:r w:rsidRPr="0019743C">
        <w:rPr>
          <w:b/>
          <w:bCs/>
          <w:spacing w:val="-2"/>
        </w:rPr>
        <w:t>tructure</w:t>
      </w:r>
    </w:p>
    <w:p w14:paraId="0C83A3A0" w14:textId="77777777" w:rsidR="000C2409" w:rsidRPr="0019743C" w:rsidRDefault="005E3753" w:rsidP="0019743C">
      <w:pPr>
        <w:pStyle w:val="Heading1"/>
        <w:spacing w:before="0" w:line="360" w:lineRule="auto"/>
        <w:rPr>
          <w:b w:val="0"/>
          <w:bCs w:val="0"/>
        </w:rPr>
      </w:pPr>
      <w:r w:rsidRPr="0019743C">
        <w:rPr>
          <w:b w:val="0"/>
          <w:bCs w:val="0"/>
        </w:rPr>
        <w:t xml:space="preserve">Inside the </w:t>
      </w:r>
      <w:proofErr w:type="spellStart"/>
      <w:r w:rsidRPr="0019743C">
        <w:rPr>
          <w:b w:val="0"/>
          <w:bCs w:val="0"/>
        </w:rPr>
        <w:t>src</w:t>
      </w:r>
      <w:proofErr w:type="spellEnd"/>
      <w:r w:rsidRPr="0019743C">
        <w:rPr>
          <w:b w:val="0"/>
          <w:bCs w:val="0"/>
        </w:rPr>
        <w:t xml:space="preserve"> directory, we will </w:t>
      </w:r>
      <w:r w:rsidRPr="0019743C">
        <w:rPr>
          <w:b w:val="0"/>
          <w:bCs w:val="0"/>
          <w:spacing w:val="-2"/>
        </w:rPr>
        <w:t>have:</w:t>
      </w:r>
    </w:p>
    <w:p w14:paraId="0B7A3B3B" w14:textId="77777777" w:rsidR="000C2409" w:rsidRDefault="005E3753" w:rsidP="0019743C">
      <w:pPr>
        <w:pStyle w:val="ListParagraph"/>
        <w:numPr>
          <w:ilvl w:val="0"/>
          <w:numId w:val="6"/>
        </w:numPr>
        <w:tabs>
          <w:tab w:val="left" w:pos="1159"/>
        </w:tabs>
        <w:spacing w:before="0" w:line="276" w:lineRule="auto"/>
        <w:ind w:left="1159" w:hanging="179"/>
        <w:rPr>
          <w:sz w:val="20"/>
        </w:rPr>
      </w:pPr>
      <w:r>
        <w:rPr>
          <w:i/>
          <w:sz w:val="20"/>
        </w:rPr>
        <w:t>/</w:t>
      </w:r>
      <w:proofErr w:type="spellStart"/>
      <w:r>
        <w:rPr>
          <w:i/>
          <w:sz w:val="20"/>
        </w:rPr>
        <w:t>ge</w:t>
      </w:r>
      <w:proofErr w:type="spellEnd"/>
      <w:r>
        <w:rPr>
          <w:i/>
          <w:sz w:val="20"/>
        </w:rPr>
        <w:t>/</w:t>
      </w:r>
      <w:r>
        <w:rPr>
          <w:sz w:val="20"/>
        </w:rPr>
        <w:t xml:space="preserve">: all source codes and interfaces for the functioning of APP </w:t>
      </w:r>
      <w:r>
        <w:rPr>
          <w:spacing w:val="-5"/>
          <w:sz w:val="20"/>
        </w:rPr>
        <w:t>GE.</w:t>
      </w:r>
    </w:p>
    <w:p w14:paraId="6B3EF017" w14:textId="77777777" w:rsidR="000C2409" w:rsidRDefault="005E3753" w:rsidP="0019743C">
      <w:pPr>
        <w:pStyle w:val="ListParagraph"/>
        <w:numPr>
          <w:ilvl w:val="0"/>
          <w:numId w:val="6"/>
        </w:numPr>
        <w:tabs>
          <w:tab w:val="left" w:pos="1159"/>
        </w:tabs>
        <w:spacing w:line="276" w:lineRule="auto"/>
        <w:ind w:left="1159" w:hanging="179"/>
        <w:rPr>
          <w:sz w:val="20"/>
        </w:rPr>
      </w:pPr>
      <w:r>
        <w:rPr>
          <w:i/>
          <w:sz w:val="20"/>
        </w:rPr>
        <w:t>/loader/</w:t>
      </w:r>
      <w:r>
        <w:rPr>
          <w:sz w:val="20"/>
        </w:rPr>
        <w:t xml:space="preserve">: all input files for loading master data and output directory of the FILTER </w:t>
      </w:r>
      <w:r>
        <w:rPr>
          <w:spacing w:val="-2"/>
          <w:sz w:val="20"/>
        </w:rPr>
        <w:t>process.</w:t>
      </w:r>
    </w:p>
    <w:p w14:paraId="688DA242" w14:textId="77777777" w:rsidR="000C2409" w:rsidRDefault="005E3753" w:rsidP="0019743C">
      <w:pPr>
        <w:pStyle w:val="ListParagraph"/>
        <w:numPr>
          <w:ilvl w:val="0"/>
          <w:numId w:val="6"/>
        </w:numPr>
        <w:tabs>
          <w:tab w:val="left" w:pos="1160"/>
        </w:tabs>
        <w:spacing w:before="117" w:line="276" w:lineRule="auto"/>
        <w:ind w:right="797"/>
        <w:rPr>
          <w:sz w:val="20"/>
        </w:rPr>
      </w:pPr>
      <w:r>
        <w:rPr>
          <w:i/>
          <w:sz w:val="20"/>
        </w:rPr>
        <w:t>/</w:t>
      </w:r>
      <w:proofErr w:type="spellStart"/>
      <w:r>
        <w:rPr>
          <w:i/>
          <w:sz w:val="20"/>
        </w:rPr>
        <w:t>psa</w:t>
      </w:r>
      <w:proofErr w:type="spellEnd"/>
      <w:r>
        <w:rPr>
          <w:i/>
          <w:sz w:val="20"/>
        </w:rPr>
        <w:t>/</w:t>
      </w:r>
      <w:r>
        <w:rPr>
          <w:sz w:val="20"/>
        </w:rPr>
        <w:t>: Persist Store Area to store the database files downloaded and processed by the ETL process. Each DATASET will have its subfolder within the PSA.</w:t>
      </w:r>
    </w:p>
    <w:p w14:paraId="1C969A37" w14:textId="77777777" w:rsidR="000C2409" w:rsidRDefault="005E3753" w:rsidP="0019743C">
      <w:pPr>
        <w:pStyle w:val="ListParagraph"/>
        <w:numPr>
          <w:ilvl w:val="0"/>
          <w:numId w:val="6"/>
        </w:numPr>
        <w:tabs>
          <w:tab w:val="left" w:pos="1159"/>
        </w:tabs>
        <w:spacing w:before="127" w:line="276" w:lineRule="auto"/>
        <w:ind w:left="1159" w:hanging="179"/>
        <w:rPr>
          <w:sz w:val="20"/>
        </w:rPr>
      </w:pPr>
      <w:r>
        <w:rPr>
          <w:i/>
          <w:sz w:val="20"/>
        </w:rPr>
        <w:t>/</w:t>
      </w:r>
      <w:proofErr w:type="spellStart"/>
      <w:r>
        <w:rPr>
          <w:i/>
          <w:sz w:val="20"/>
        </w:rPr>
        <w:t>src</w:t>
      </w:r>
      <w:proofErr w:type="spellEnd"/>
      <w:r>
        <w:rPr>
          <w:i/>
          <w:sz w:val="20"/>
        </w:rPr>
        <w:t>/</w:t>
      </w:r>
      <w:r>
        <w:rPr>
          <w:sz w:val="20"/>
        </w:rPr>
        <w:t xml:space="preserve">: hosts the source code of IGEM components, </w:t>
      </w:r>
      <w:proofErr w:type="gramStart"/>
      <w:r>
        <w:rPr>
          <w:sz w:val="20"/>
        </w:rPr>
        <w:t>configurations</w:t>
      </w:r>
      <w:proofErr w:type="gramEnd"/>
      <w:r>
        <w:rPr>
          <w:sz w:val="20"/>
        </w:rPr>
        <w:t xml:space="preserve"> and </w:t>
      </w:r>
      <w:r>
        <w:rPr>
          <w:spacing w:val="-2"/>
          <w:sz w:val="20"/>
        </w:rPr>
        <w:t>parameterizations.</w:t>
      </w:r>
    </w:p>
    <w:p w14:paraId="18472578" w14:textId="77777777" w:rsidR="0019743C" w:rsidRDefault="005E3753" w:rsidP="0019743C">
      <w:pPr>
        <w:pStyle w:val="ListParagraph"/>
        <w:numPr>
          <w:ilvl w:val="0"/>
          <w:numId w:val="6"/>
        </w:numPr>
        <w:tabs>
          <w:tab w:val="left" w:pos="1159"/>
        </w:tabs>
        <w:spacing w:line="276" w:lineRule="auto"/>
        <w:ind w:left="300" w:right="5329" w:firstLine="680"/>
        <w:rPr>
          <w:sz w:val="20"/>
        </w:rPr>
      </w:pPr>
      <w:r>
        <w:rPr>
          <w:i/>
          <w:sz w:val="20"/>
        </w:rPr>
        <w:t>/templates/</w:t>
      </w:r>
      <w:r>
        <w:rPr>
          <w:sz w:val="20"/>
        </w:rPr>
        <w:t>:</w:t>
      </w:r>
      <w:r>
        <w:rPr>
          <w:spacing w:val="-5"/>
          <w:sz w:val="20"/>
        </w:rPr>
        <w:t xml:space="preserve"> </w:t>
      </w:r>
      <w:r>
        <w:rPr>
          <w:sz w:val="20"/>
        </w:rPr>
        <w:t>hosts</w:t>
      </w:r>
      <w:r>
        <w:rPr>
          <w:spacing w:val="-5"/>
          <w:sz w:val="20"/>
        </w:rPr>
        <w:t xml:space="preserve"> </w:t>
      </w:r>
      <w:r>
        <w:rPr>
          <w:sz w:val="20"/>
        </w:rPr>
        <w:t>the</w:t>
      </w:r>
      <w:r>
        <w:rPr>
          <w:spacing w:val="-5"/>
          <w:sz w:val="20"/>
        </w:rPr>
        <w:t xml:space="preserve"> </w:t>
      </w:r>
      <w:r>
        <w:rPr>
          <w:sz w:val="20"/>
        </w:rPr>
        <w:t>standard</w:t>
      </w:r>
      <w:r>
        <w:rPr>
          <w:spacing w:val="-5"/>
          <w:sz w:val="20"/>
        </w:rPr>
        <w:t xml:space="preserve"> </w:t>
      </w:r>
      <w:r>
        <w:rPr>
          <w:sz w:val="20"/>
        </w:rPr>
        <w:t>web</w:t>
      </w:r>
      <w:r>
        <w:rPr>
          <w:spacing w:val="-5"/>
          <w:sz w:val="20"/>
        </w:rPr>
        <w:t xml:space="preserve"> </w:t>
      </w:r>
      <w:r>
        <w:rPr>
          <w:sz w:val="20"/>
        </w:rPr>
        <w:t>interfaces</w:t>
      </w:r>
      <w:r>
        <w:rPr>
          <w:spacing w:val="-5"/>
          <w:sz w:val="20"/>
        </w:rPr>
        <w:t xml:space="preserve"> </w:t>
      </w:r>
      <w:r>
        <w:rPr>
          <w:sz w:val="20"/>
        </w:rPr>
        <w:t>in</w:t>
      </w:r>
      <w:r>
        <w:rPr>
          <w:spacing w:val="-5"/>
          <w:sz w:val="20"/>
        </w:rPr>
        <w:t xml:space="preserve"> </w:t>
      </w:r>
      <w:r>
        <w:rPr>
          <w:sz w:val="20"/>
        </w:rPr>
        <w:t xml:space="preserve">IGEM. </w:t>
      </w:r>
    </w:p>
    <w:p w14:paraId="601A9FB1" w14:textId="77777777" w:rsidR="0019743C" w:rsidRDefault="0019743C" w:rsidP="0019743C">
      <w:pPr>
        <w:tabs>
          <w:tab w:val="left" w:pos="1159"/>
        </w:tabs>
        <w:spacing w:line="276" w:lineRule="auto"/>
        <w:ind w:left="300" w:right="5329"/>
        <w:rPr>
          <w:sz w:val="20"/>
        </w:rPr>
      </w:pPr>
    </w:p>
    <w:p w14:paraId="58A6FA75" w14:textId="25704BDA" w:rsidR="000C2409" w:rsidRPr="0019743C" w:rsidRDefault="005E3753" w:rsidP="0019743C">
      <w:pPr>
        <w:tabs>
          <w:tab w:val="left" w:pos="1159"/>
        </w:tabs>
        <w:spacing w:line="276" w:lineRule="auto"/>
        <w:ind w:left="300" w:right="5329"/>
        <w:rPr>
          <w:b/>
          <w:bCs/>
          <w:sz w:val="20"/>
        </w:rPr>
      </w:pPr>
      <w:r w:rsidRPr="0019743C">
        <w:rPr>
          <w:b/>
          <w:bCs/>
          <w:sz w:val="20"/>
        </w:rPr>
        <w:t>PSA - Store Area Persists</w:t>
      </w:r>
    </w:p>
    <w:p w14:paraId="18E3497A" w14:textId="77777777" w:rsidR="000C2409" w:rsidRDefault="005E3753" w:rsidP="0019743C">
      <w:pPr>
        <w:pStyle w:val="BodyText"/>
        <w:spacing w:before="80" w:line="360" w:lineRule="auto"/>
        <w:ind w:left="300" w:right="797"/>
      </w:pPr>
      <w:r>
        <w:t>The</w:t>
      </w:r>
      <w:r>
        <w:rPr>
          <w:spacing w:val="29"/>
        </w:rPr>
        <w:t xml:space="preserve"> </w:t>
      </w:r>
      <w:r>
        <w:t>PSA</w:t>
      </w:r>
      <w:r>
        <w:rPr>
          <w:spacing w:val="29"/>
        </w:rPr>
        <w:t xml:space="preserve"> </w:t>
      </w:r>
      <w:r>
        <w:t>is</w:t>
      </w:r>
      <w:r>
        <w:rPr>
          <w:spacing w:val="29"/>
        </w:rPr>
        <w:t xml:space="preserve"> </w:t>
      </w:r>
      <w:r>
        <w:t>a</w:t>
      </w:r>
      <w:r>
        <w:rPr>
          <w:spacing w:val="29"/>
        </w:rPr>
        <w:t xml:space="preserve"> </w:t>
      </w:r>
      <w:r>
        <w:t>folder</w:t>
      </w:r>
      <w:r>
        <w:rPr>
          <w:spacing w:val="29"/>
        </w:rPr>
        <w:t xml:space="preserve"> </w:t>
      </w:r>
      <w:r>
        <w:t>that</w:t>
      </w:r>
      <w:r>
        <w:rPr>
          <w:spacing w:val="29"/>
        </w:rPr>
        <w:t xml:space="preserve"> </w:t>
      </w:r>
      <w:r>
        <w:t>stores</w:t>
      </w:r>
      <w:r>
        <w:rPr>
          <w:spacing w:val="29"/>
        </w:rPr>
        <w:t xml:space="preserve"> </w:t>
      </w:r>
      <w:r>
        <w:t>the</w:t>
      </w:r>
      <w:r>
        <w:rPr>
          <w:spacing w:val="29"/>
        </w:rPr>
        <w:t xml:space="preserve"> </w:t>
      </w:r>
      <w:r>
        <w:t>Dataset</w:t>
      </w:r>
      <w:r>
        <w:rPr>
          <w:spacing w:val="29"/>
        </w:rPr>
        <w:t xml:space="preserve"> </w:t>
      </w:r>
      <w:r>
        <w:t>files</w:t>
      </w:r>
      <w:r>
        <w:rPr>
          <w:spacing w:val="29"/>
        </w:rPr>
        <w:t xml:space="preserve"> </w:t>
      </w:r>
      <w:r>
        <w:t>loaded</w:t>
      </w:r>
      <w:r>
        <w:rPr>
          <w:spacing w:val="29"/>
        </w:rPr>
        <w:t xml:space="preserve"> </w:t>
      </w:r>
      <w:r>
        <w:t>in</w:t>
      </w:r>
      <w:r>
        <w:rPr>
          <w:spacing w:val="29"/>
        </w:rPr>
        <w:t xml:space="preserve"> </w:t>
      </w:r>
      <w:r>
        <w:t>their</w:t>
      </w:r>
      <w:r>
        <w:rPr>
          <w:spacing w:val="29"/>
        </w:rPr>
        <w:t xml:space="preserve"> </w:t>
      </w:r>
      <w:r>
        <w:t>original</w:t>
      </w:r>
      <w:r>
        <w:rPr>
          <w:spacing w:val="29"/>
        </w:rPr>
        <w:t xml:space="preserve"> </w:t>
      </w:r>
      <w:r>
        <w:t>format</w:t>
      </w:r>
      <w:r>
        <w:rPr>
          <w:spacing w:val="29"/>
        </w:rPr>
        <w:t xml:space="preserve"> </w:t>
      </w:r>
      <w:r>
        <w:t>and</w:t>
      </w:r>
      <w:r>
        <w:rPr>
          <w:spacing w:val="29"/>
        </w:rPr>
        <w:t xml:space="preserve"> </w:t>
      </w:r>
      <w:r>
        <w:t>transformed</w:t>
      </w:r>
      <w:r>
        <w:rPr>
          <w:spacing w:val="29"/>
        </w:rPr>
        <w:t xml:space="preserve"> </w:t>
      </w:r>
      <w:r>
        <w:t>during</w:t>
      </w:r>
      <w:r>
        <w:rPr>
          <w:spacing w:val="29"/>
        </w:rPr>
        <w:t xml:space="preserve"> </w:t>
      </w:r>
      <w:r>
        <w:t>the</w:t>
      </w:r>
      <w:r>
        <w:rPr>
          <w:spacing w:val="29"/>
        </w:rPr>
        <w:t xml:space="preserve"> </w:t>
      </w:r>
      <w:r>
        <w:t>ETL process.</w:t>
      </w:r>
      <w:r>
        <w:rPr>
          <w:spacing w:val="52"/>
        </w:rPr>
        <w:t xml:space="preserve"> </w:t>
      </w:r>
      <w:r>
        <w:t>Each</w:t>
      </w:r>
      <w:r>
        <w:rPr>
          <w:spacing w:val="52"/>
        </w:rPr>
        <w:t xml:space="preserve"> </w:t>
      </w:r>
      <w:r>
        <w:t>Database</w:t>
      </w:r>
      <w:r>
        <w:rPr>
          <w:spacing w:val="52"/>
        </w:rPr>
        <w:t xml:space="preserve"> </w:t>
      </w:r>
      <w:r>
        <w:t>will</w:t>
      </w:r>
      <w:r>
        <w:rPr>
          <w:spacing w:val="52"/>
        </w:rPr>
        <w:t xml:space="preserve"> </w:t>
      </w:r>
      <w:r>
        <w:t>be</w:t>
      </w:r>
      <w:r>
        <w:rPr>
          <w:spacing w:val="52"/>
        </w:rPr>
        <w:t xml:space="preserve"> </w:t>
      </w:r>
      <w:r>
        <w:t>a</w:t>
      </w:r>
      <w:r>
        <w:rPr>
          <w:spacing w:val="52"/>
        </w:rPr>
        <w:t xml:space="preserve"> </w:t>
      </w:r>
      <w:r>
        <w:t>subfolder,</w:t>
      </w:r>
      <w:r>
        <w:rPr>
          <w:spacing w:val="52"/>
        </w:rPr>
        <w:t xml:space="preserve"> </w:t>
      </w:r>
      <w:r>
        <w:t>and</w:t>
      </w:r>
      <w:r>
        <w:rPr>
          <w:spacing w:val="52"/>
        </w:rPr>
        <w:t xml:space="preserve"> </w:t>
      </w:r>
      <w:r>
        <w:t>each</w:t>
      </w:r>
      <w:r>
        <w:rPr>
          <w:spacing w:val="52"/>
        </w:rPr>
        <w:t xml:space="preserve"> </w:t>
      </w:r>
      <w:r>
        <w:t>Dataset</w:t>
      </w:r>
      <w:r>
        <w:rPr>
          <w:spacing w:val="52"/>
        </w:rPr>
        <w:t xml:space="preserve"> </w:t>
      </w:r>
      <w:r>
        <w:t>a</w:t>
      </w:r>
      <w:r>
        <w:rPr>
          <w:spacing w:val="52"/>
        </w:rPr>
        <w:t xml:space="preserve"> </w:t>
      </w:r>
      <w:r>
        <w:t>subfolder</w:t>
      </w:r>
      <w:r>
        <w:rPr>
          <w:spacing w:val="52"/>
        </w:rPr>
        <w:t xml:space="preserve"> </w:t>
      </w:r>
      <w:r>
        <w:t>concerning</w:t>
      </w:r>
      <w:r>
        <w:rPr>
          <w:spacing w:val="52"/>
        </w:rPr>
        <w:t xml:space="preserve"> </w:t>
      </w:r>
      <w:r>
        <w:t>the</w:t>
      </w:r>
      <w:r>
        <w:rPr>
          <w:spacing w:val="52"/>
        </w:rPr>
        <w:t xml:space="preserve"> </w:t>
      </w:r>
      <w:r>
        <w:t>Database.</w:t>
      </w:r>
      <w:r>
        <w:rPr>
          <w:spacing w:val="52"/>
        </w:rPr>
        <w:t xml:space="preserve"> </w:t>
      </w:r>
      <w:r>
        <w:rPr>
          <w:spacing w:val="-2"/>
        </w:rPr>
        <w:t>These</w:t>
      </w:r>
    </w:p>
    <w:p w14:paraId="6286812B" w14:textId="77777777" w:rsidR="000C2409" w:rsidRDefault="000C2409" w:rsidP="0019743C">
      <w:pPr>
        <w:spacing w:line="360" w:lineRule="auto"/>
        <w:sectPr w:rsidR="000C2409">
          <w:pgSz w:w="11910" w:h="16840"/>
          <w:pgMar w:top="720" w:right="0" w:bottom="660" w:left="500" w:header="472" w:footer="475" w:gutter="0"/>
          <w:cols w:space="720"/>
        </w:sectPr>
      </w:pPr>
    </w:p>
    <w:p w14:paraId="5D164322" w14:textId="77777777" w:rsidR="000C2409" w:rsidRDefault="000C2409" w:rsidP="0019743C">
      <w:pPr>
        <w:pStyle w:val="BodyText"/>
        <w:spacing w:before="7" w:line="360" w:lineRule="auto"/>
        <w:rPr>
          <w:sz w:val="23"/>
        </w:rPr>
      </w:pPr>
    </w:p>
    <w:p w14:paraId="3A1A5A80" w14:textId="77777777" w:rsidR="000C2409" w:rsidRDefault="005E3753" w:rsidP="0019743C">
      <w:pPr>
        <w:pStyle w:val="BodyText"/>
        <w:spacing w:before="92" w:line="360" w:lineRule="auto"/>
        <w:ind w:left="300" w:right="797"/>
        <w:jc w:val="both"/>
      </w:pPr>
      <w:r>
        <w:t>structures will be created automatically, and if deleted, they will be created again on the following workflow run for the</w:t>
      </w:r>
      <w:r>
        <w:rPr>
          <w:spacing w:val="-4"/>
        </w:rPr>
        <w:t xml:space="preserve"> </w:t>
      </w:r>
      <w:r>
        <w:t>corresponding</w:t>
      </w:r>
      <w:r>
        <w:rPr>
          <w:spacing w:val="-4"/>
        </w:rPr>
        <w:t xml:space="preserve"> </w:t>
      </w:r>
      <w:r>
        <w:t>dataset.</w:t>
      </w:r>
      <w:r>
        <w:rPr>
          <w:spacing w:val="-4"/>
        </w:rPr>
        <w:t xml:space="preserve"> </w:t>
      </w:r>
      <w:r>
        <w:t>Each</w:t>
      </w:r>
      <w:r>
        <w:rPr>
          <w:spacing w:val="-4"/>
        </w:rPr>
        <w:t xml:space="preserve"> </w:t>
      </w:r>
      <w:r>
        <w:t>external</w:t>
      </w:r>
      <w:r>
        <w:rPr>
          <w:spacing w:val="-4"/>
        </w:rPr>
        <w:t xml:space="preserve"> </w:t>
      </w:r>
      <w:r>
        <w:t>Dataset</w:t>
      </w:r>
      <w:r>
        <w:rPr>
          <w:spacing w:val="-4"/>
        </w:rPr>
        <w:t xml:space="preserve"> </w:t>
      </w:r>
      <w:r>
        <w:t>source</w:t>
      </w:r>
      <w:r>
        <w:rPr>
          <w:spacing w:val="-4"/>
        </w:rPr>
        <w:t xml:space="preserve"> </w:t>
      </w:r>
      <w:r>
        <w:t>will</w:t>
      </w:r>
      <w:r>
        <w:rPr>
          <w:spacing w:val="-4"/>
        </w:rPr>
        <w:t xml:space="preserve"> </w:t>
      </w:r>
      <w:r>
        <w:t>be</w:t>
      </w:r>
      <w:r>
        <w:rPr>
          <w:spacing w:val="-4"/>
        </w:rPr>
        <w:t xml:space="preserve"> </w:t>
      </w:r>
      <w:r>
        <w:t>a</w:t>
      </w:r>
      <w:r>
        <w:rPr>
          <w:spacing w:val="-4"/>
        </w:rPr>
        <w:t xml:space="preserve"> </w:t>
      </w:r>
      <w:r>
        <w:t>design</w:t>
      </w:r>
      <w:r>
        <w:rPr>
          <w:spacing w:val="-4"/>
        </w:rPr>
        <w:t xml:space="preserve"> </w:t>
      </w:r>
      <w:r>
        <w:t>solution</w:t>
      </w:r>
      <w:r>
        <w:rPr>
          <w:spacing w:val="-4"/>
        </w:rPr>
        <w:t xml:space="preserve"> </w:t>
      </w:r>
      <w:r>
        <w:t>for</w:t>
      </w:r>
      <w:r>
        <w:rPr>
          <w:spacing w:val="-4"/>
        </w:rPr>
        <w:t xml:space="preserve"> </w:t>
      </w:r>
      <w:r>
        <w:t>the</w:t>
      </w:r>
      <w:r>
        <w:rPr>
          <w:spacing w:val="-4"/>
        </w:rPr>
        <w:t xml:space="preserve"> </w:t>
      </w:r>
      <w:r>
        <w:t>original</w:t>
      </w:r>
      <w:r>
        <w:rPr>
          <w:spacing w:val="-4"/>
        </w:rPr>
        <w:t xml:space="preserve"> </w:t>
      </w:r>
      <w:r>
        <w:t>uploaded</w:t>
      </w:r>
      <w:r>
        <w:rPr>
          <w:spacing w:val="-4"/>
        </w:rPr>
        <w:t xml:space="preserve"> </w:t>
      </w:r>
      <w:r>
        <w:t>file.</w:t>
      </w:r>
      <w:r>
        <w:rPr>
          <w:spacing w:val="-4"/>
        </w:rPr>
        <w:t xml:space="preserve"> </w:t>
      </w:r>
      <w:r>
        <w:t>If</w:t>
      </w:r>
      <w:r>
        <w:rPr>
          <w:spacing w:val="-4"/>
        </w:rPr>
        <w:t xml:space="preserve"> </w:t>
      </w:r>
      <w:r>
        <w:t>you want to keep this file for queries and analyses, configure it in the Dataset register to keep the original file. Important that</w:t>
      </w:r>
      <w:r>
        <w:rPr>
          <w:spacing w:val="-2"/>
        </w:rPr>
        <w:t xml:space="preserve"> </w:t>
      </w:r>
      <w:r>
        <w:t>this</w:t>
      </w:r>
      <w:r>
        <w:rPr>
          <w:spacing w:val="-2"/>
        </w:rPr>
        <w:t xml:space="preserve"> </w:t>
      </w:r>
      <w:r>
        <w:t>file</w:t>
      </w:r>
      <w:r>
        <w:rPr>
          <w:spacing w:val="-2"/>
        </w:rPr>
        <w:t xml:space="preserve"> </w:t>
      </w:r>
      <w:r>
        <w:t>will</w:t>
      </w:r>
      <w:r>
        <w:rPr>
          <w:spacing w:val="-2"/>
        </w:rPr>
        <w:t xml:space="preserve"> </w:t>
      </w:r>
      <w:r>
        <w:t>be</w:t>
      </w:r>
      <w:r>
        <w:rPr>
          <w:spacing w:val="-2"/>
        </w:rPr>
        <w:t xml:space="preserve"> </w:t>
      </w:r>
      <w:r>
        <w:t>kept</w:t>
      </w:r>
      <w:r>
        <w:rPr>
          <w:spacing w:val="-2"/>
        </w:rPr>
        <w:t xml:space="preserve"> </w:t>
      </w:r>
      <w:r>
        <w:t>unzipped.</w:t>
      </w:r>
      <w:r>
        <w:rPr>
          <w:spacing w:val="-2"/>
        </w:rPr>
        <w:t xml:space="preserve"> </w:t>
      </w:r>
      <w:r>
        <w:t>To</w:t>
      </w:r>
      <w:r>
        <w:rPr>
          <w:spacing w:val="-2"/>
        </w:rPr>
        <w:t xml:space="preserve"> </w:t>
      </w:r>
      <w:r>
        <w:t>reduce</w:t>
      </w:r>
      <w:r>
        <w:rPr>
          <w:spacing w:val="-2"/>
        </w:rPr>
        <w:t xml:space="preserve"> </w:t>
      </w:r>
      <w:r>
        <w:t>the</w:t>
      </w:r>
      <w:r>
        <w:rPr>
          <w:spacing w:val="-2"/>
        </w:rPr>
        <w:t xml:space="preserve"> </w:t>
      </w:r>
      <w:r>
        <w:t>amount</w:t>
      </w:r>
      <w:r>
        <w:rPr>
          <w:spacing w:val="-2"/>
        </w:rPr>
        <w:t xml:space="preserve"> </w:t>
      </w:r>
      <w:r>
        <w:t>of</w:t>
      </w:r>
      <w:r>
        <w:rPr>
          <w:spacing w:val="-2"/>
        </w:rPr>
        <w:t xml:space="preserve"> </w:t>
      </w:r>
      <w:r>
        <w:t>system</w:t>
      </w:r>
      <w:r>
        <w:rPr>
          <w:spacing w:val="-2"/>
        </w:rPr>
        <w:t xml:space="preserve"> </w:t>
      </w:r>
      <w:r>
        <w:t>space,</w:t>
      </w:r>
      <w:r>
        <w:rPr>
          <w:spacing w:val="-2"/>
        </w:rPr>
        <w:t xml:space="preserve"> </w:t>
      </w:r>
      <w:r>
        <w:t>it</w:t>
      </w:r>
      <w:r>
        <w:rPr>
          <w:spacing w:val="-2"/>
        </w:rPr>
        <w:t xml:space="preserve"> </w:t>
      </w:r>
      <w:r>
        <w:t>is</w:t>
      </w:r>
      <w:r>
        <w:rPr>
          <w:spacing w:val="-2"/>
        </w:rPr>
        <w:t xml:space="preserve"> </w:t>
      </w:r>
      <w:r>
        <w:t>not</w:t>
      </w:r>
      <w:r>
        <w:rPr>
          <w:spacing w:val="-2"/>
        </w:rPr>
        <w:t xml:space="preserve"> </w:t>
      </w:r>
      <w:r>
        <w:t>recommended</w:t>
      </w:r>
      <w:r>
        <w:rPr>
          <w:spacing w:val="-2"/>
        </w:rPr>
        <w:t xml:space="preserve"> </w:t>
      </w:r>
      <w:r>
        <w:t>to</w:t>
      </w:r>
      <w:r>
        <w:rPr>
          <w:spacing w:val="-2"/>
        </w:rPr>
        <w:t xml:space="preserve"> </w:t>
      </w:r>
      <w:r>
        <w:t>keep</w:t>
      </w:r>
      <w:r>
        <w:rPr>
          <w:spacing w:val="-2"/>
        </w:rPr>
        <w:t xml:space="preserve"> </w:t>
      </w:r>
      <w:r>
        <w:t>these</w:t>
      </w:r>
      <w:r>
        <w:rPr>
          <w:spacing w:val="-2"/>
        </w:rPr>
        <w:t xml:space="preserve"> </w:t>
      </w:r>
      <w:r>
        <w:t>files. The subfolder will also have a transformed version normalized by the rules of the applied dataset.</w:t>
      </w:r>
    </w:p>
    <w:p w14:paraId="0C09E032" w14:textId="77777777" w:rsidR="00402C9E" w:rsidRDefault="00402C9E">
      <w:pPr>
        <w:rPr>
          <w:sz w:val="13"/>
          <w:szCs w:val="20"/>
        </w:rPr>
      </w:pPr>
      <w:r>
        <w:rPr>
          <w:sz w:val="13"/>
        </w:rPr>
        <w:br w:type="page"/>
      </w:r>
    </w:p>
    <w:p w14:paraId="200EB09A" w14:textId="7516F034" w:rsidR="000C2409" w:rsidRDefault="005E3753">
      <w:pPr>
        <w:pStyle w:val="BodyText"/>
        <w:spacing w:before="11"/>
        <w:rPr>
          <w:sz w:val="13"/>
        </w:rPr>
      </w:pPr>
      <w:r>
        <w:rPr>
          <w:noProof/>
        </w:rPr>
        <w:lastRenderedPageBreak/>
        <mc:AlternateContent>
          <mc:Choice Requires="wps">
            <w:drawing>
              <wp:anchor distT="0" distB="0" distL="0" distR="0" simplePos="0" relativeHeight="487593472" behindDoc="1" locked="0" layoutInCell="1" allowOverlap="1" wp14:anchorId="0EACC6F7" wp14:editId="5AE3C5D3">
                <wp:simplePos x="0" y="0"/>
                <wp:positionH relativeFrom="page">
                  <wp:posOffset>381200</wp:posOffset>
                </wp:positionH>
                <wp:positionV relativeFrom="paragraph">
                  <wp:posOffset>121345</wp:posOffset>
                </wp:positionV>
                <wp:extent cx="6670675" cy="320040"/>
                <wp:effectExtent l="0" t="0" r="9525" b="10160"/>
                <wp:wrapTopAndBottom/>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320040"/>
                        </a:xfrm>
                        <a:prstGeom prst="rect">
                          <a:avLst/>
                        </a:prstGeom>
                        <a:noFill/>
                        <a:ln w="3809">
                          <a:noFill/>
                          <a:prstDash val="solid"/>
                        </a:ln>
                      </wps:spPr>
                      <wps:txbx>
                        <w:txbxContent>
                          <w:p w14:paraId="6B87942A" w14:textId="77777777" w:rsidR="000C2409" w:rsidRDefault="005E3753">
                            <w:pPr>
                              <w:spacing w:before="130" w:line="368" w:lineRule="exact"/>
                              <w:ind w:left="197"/>
                              <w:rPr>
                                <w:b/>
                                <w:color w:val="000000"/>
                                <w:sz w:val="32"/>
                              </w:rPr>
                            </w:pPr>
                            <w:bookmarkStart w:id="9" w:name="Users_and_Role"/>
                            <w:bookmarkStart w:id="10" w:name="_bookmark3"/>
                            <w:bookmarkEnd w:id="9"/>
                            <w:bookmarkEnd w:id="10"/>
                            <w:r>
                              <w:rPr>
                                <w:b/>
                                <w:color w:val="1F425B"/>
                                <w:sz w:val="32"/>
                              </w:rPr>
                              <w:t xml:space="preserve">Users and </w:t>
                            </w:r>
                            <w:r>
                              <w:rPr>
                                <w:b/>
                                <w:color w:val="1F425B"/>
                                <w:spacing w:val="-4"/>
                                <w:sz w:val="32"/>
                              </w:rPr>
                              <w:t>Role</w:t>
                            </w:r>
                          </w:p>
                        </w:txbxContent>
                      </wps:txbx>
                      <wps:bodyPr wrap="square" lIns="0" tIns="0" rIns="0" bIns="0" rtlCol="0">
                        <a:noAutofit/>
                      </wps:bodyPr>
                    </wps:wsp>
                  </a:graphicData>
                </a:graphic>
              </wp:anchor>
            </w:drawing>
          </mc:Choice>
          <mc:Fallback>
            <w:pict>
              <v:shape w14:anchorId="0EACC6F7" id="Textbox 23" o:spid="_x0000_s1030" type="#_x0000_t202" style="position:absolute;margin-left:30pt;margin-top:9.55pt;width:525.25pt;height:25.2pt;z-index:-15723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" filled="f" stroked="f" strokeweight=".1058mm">
                <v:textbox inset="0,0,0,0">
                  <w:txbxContent>
                    <w:p w14:paraId="6B87942A" w14:textId="77777777" w:rsidR="000C2409" w:rsidRDefault="005E3753">
                      <w:pPr>
                        <w:spacing w:before="130" w:line="368" w:lineRule="exact"/>
                        <w:ind w:left="197"/>
                        <w:rPr>
                          <w:b/>
                          <w:color w:val="000000"/>
                          <w:sz w:val="32"/>
                        </w:rPr>
                      </w:pPr>
                      <w:bookmarkStart w:id="15" w:name="Users_and_Role"/>
                      <w:bookmarkStart w:id="16" w:name="_bookmark3"/>
                      <w:bookmarkEnd w:id="15"/>
                      <w:bookmarkEnd w:id="16"/>
                      <w:r>
                        <w:rPr>
                          <w:b/>
                          <w:color w:val="1F425B"/>
                          <w:sz w:val="32"/>
                        </w:rPr>
                        <w:t xml:space="preserve">Users and </w:t>
                      </w:r>
                      <w:r>
                        <w:rPr>
                          <w:b/>
                          <w:color w:val="1F425B"/>
                          <w:spacing w:val="-4"/>
                          <w:sz w:val="32"/>
                        </w:rPr>
                        <w:t>Role</w:t>
                      </w:r>
                    </w:p>
                  </w:txbxContent>
                </v:textbox>
                <w10:wrap type="topAndBottom" anchorx="page"/>
              </v:shape>
            </w:pict>
          </mc:Fallback>
        </mc:AlternateContent>
      </w:r>
    </w:p>
    <w:p w14:paraId="6E99BE16" w14:textId="77777777" w:rsidR="000C2409" w:rsidRDefault="005E3753" w:rsidP="00402C9E">
      <w:pPr>
        <w:pStyle w:val="BodyText"/>
        <w:spacing w:before="130" w:line="360" w:lineRule="auto"/>
        <w:ind w:left="300" w:right="797"/>
      </w:pPr>
      <w:r>
        <w:t>The</w:t>
      </w:r>
      <w:r>
        <w:rPr>
          <w:spacing w:val="39"/>
        </w:rPr>
        <w:t xml:space="preserve"> </w:t>
      </w:r>
      <w:r>
        <w:t>IGEM</w:t>
      </w:r>
      <w:r>
        <w:rPr>
          <w:spacing w:val="39"/>
        </w:rPr>
        <w:t xml:space="preserve"> </w:t>
      </w:r>
      <w:r>
        <w:t>system</w:t>
      </w:r>
      <w:r>
        <w:rPr>
          <w:spacing w:val="39"/>
        </w:rPr>
        <w:t xml:space="preserve"> </w:t>
      </w:r>
      <w:r>
        <w:t>was</w:t>
      </w:r>
      <w:r>
        <w:rPr>
          <w:spacing w:val="39"/>
        </w:rPr>
        <w:t xml:space="preserve"> </w:t>
      </w:r>
      <w:r>
        <w:t>developed</w:t>
      </w:r>
      <w:r>
        <w:rPr>
          <w:spacing w:val="39"/>
        </w:rPr>
        <w:t xml:space="preserve"> </w:t>
      </w:r>
      <w:r>
        <w:t>to</w:t>
      </w:r>
      <w:r>
        <w:rPr>
          <w:spacing w:val="39"/>
        </w:rPr>
        <w:t xml:space="preserve"> </w:t>
      </w:r>
      <w:r>
        <w:t>be</w:t>
      </w:r>
      <w:r>
        <w:rPr>
          <w:spacing w:val="39"/>
        </w:rPr>
        <w:t xml:space="preserve"> </w:t>
      </w:r>
      <w:r>
        <w:t>flexible,</w:t>
      </w:r>
      <w:r>
        <w:rPr>
          <w:spacing w:val="39"/>
        </w:rPr>
        <w:t xml:space="preserve"> </w:t>
      </w:r>
      <w:r>
        <w:t>and</w:t>
      </w:r>
      <w:r>
        <w:rPr>
          <w:spacing w:val="39"/>
        </w:rPr>
        <w:t xml:space="preserve"> </w:t>
      </w:r>
      <w:r>
        <w:t>it</w:t>
      </w:r>
      <w:r>
        <w:rPr>
          <w:spacing w:val="39"/>
        </w:rPr>
        <w:t xml:space="preserve"> </w:t>
      </w:r>
      <w:r>
        <w:t>is</w:t>
      </w:r>
      <w:r>
        <w:rPr>
          <w:spacing w:val="39"/>
        </w:rPr>
        <w:t xml:space="preserve"> </w:t>
      </w:r>
      <w:r>
        <w:t>necessary</w:t>
      </w:r>
      <w:r>
        <w:rPr>
          <w:spacing w:val="39"/>
        </w:rPr>
        <w:t xml:space="preserve"> </w:t>
      </w:r>
      <w:r>
        <w:t>to</w:t>
      </w:r>
      <w:r>
        <w:rPr>
          <w:spacing w:val="39"/>
        </w:rPr>
        <w:t xml:space="preserve"> </w:t>
      </w:r>
      <w:r>
        <w:t>evaluate</w:t>
      </w:r>
      <w:r>
        <w:rPr>
          <w:spacing w:val="39"/>
        </w:rPr>
        <w:t xml:space="preserve"> </w:t>
      </w:r>
      <w:r>
        <w:t>the</w:t>
      </w:r>
      <w:r>
        <w:rPr>
          <w:spacing w:val="39"/>
        </w:rPr>
        <w:t xml:space="preserve"> </w:t>
      </w:r>
      <w:r>
        <w:t>best</w:t>
      </w:r>
      <w:r>
        <w:rPr>
          <w:spacing w:val="39"/>
        </w:rPr>
        <w:t xml:space="preserve"> </w:t>
      </w:r>
      <w:r>
        <w:t>configuration</w:t>
      </w:r>
      <w:r>
        <w:rPr>
          <w:spacing w:val="39"/>
        </w:rPr>
        <w:t xml:space="preserve"> </w:t>
      </w:r>
      <w:r>
        <w:t>for</w:t>
      </w:r>
      <w:r>
        <w:rPr>
          <w:spacing w:val="39"/>
        </w:rPr>
        <w:t xml:space="preserve"> </w:t>
      </w:r>
      <w:r>
        <w:t>the scenario and objectives of each installation. A suggestion would be a model of three functions, being:</w:t>
      </w:r>
    </w:p>
    <w:p w14:paraId="1B1E5066" w14:textId="77777777" w:rsidR="000C2409" w:rsidRDefault="000C2409" w:rsidP="00402C9E">
      <w:pPr>
        <w:pStyle w:val="BodyText"/>
        <w:spacing w:before="1" w:line="360" w:lineRule="auto"/>
        <w:rPr>
          <w:sz w:val="26"/>
        </w:rPr>
      </w:pPr>
    </w:p>
    <w:p w14:paraId="74FF1D03" w14:textId="77777777" w:rsidR="000C2409" w:rsidRDefault="005E3753" w:rsidP="00402C9E">
      <w:pPr>
        <w:pStyle w:val="ListParagraph"/>
        <w:numPr>
          <w:ilvl w:val="0"/>
          <w:numId w:val="6"/>
        </w:numPr>
        <w:tabs>
          <w:tab w:val="left" w:pos="1160"/>
        </w:tabs>
        <w:spacing w:before="1" w:line="360" w:lineRule="auto"/>
        <w:ind w:right="797"/>
        <w:jc w:val="both"/>
        <w:rPr>
          <w:sz w:val="20"/>
        </w:rPr>
      </w:pPr>
      <w:r>
        <w:rPr>
          <w:i/>
          <w:sz w:val="20"/>
        </w:rPr>
        <w:t>Administrator</w:t>
      </w:r>
      <w:r>
        <w:rPr>
          <w:sz w:val="20"/>
        </w:rPr>
        <w:t>: responsible for installing and updating the environment to receive the IGEM, Customizing the IGEM, configuring the database and monitoring the performance and creating and maintaining users.</w:t>
      </w:r>
    </w:p>
    <w:p w14:paraId="7A08F2A0" w14:textId="77777777" w:rsidR="000C2409" w:rsidRDefault="005E3753" w:rsidP="00402C9E">
      <w:pPr>
        <w:pStyle w:val="ListParagraph"/>
        <w:numPr>
          <w:ilvl w:val="0"/>
          <w:numId w:val="6"/>
        </w:numPr>
        <w:tabs>
          <w:tab w:val="left" w:pos="1160"/>
        </w:tabs>
        <w:spacing w:before="126" w:line="360" w:lineRule="auto"/>
        <w:ind w:right="797"/>
        <w:jc w:val="both"/>
        <w:rPr>
          <w:sz w:val="20"/>
        </w:rPr>
      </w:pPr>
      <w:r>
        <w:rPr>
          <w:i/>
          <w:sz w:val="20"/>
        </w:rPr>
        <w:t>Super User</w:t>
      </w:r>
      <w:r>
        <w:rPr>
          <w:sz w:val="20"/>
        </w:rPr>
        <w:t>: responsible for registering master data such as Database, Dataset, Keyge, among others. He will</w:t>
      </w:r>
      <w:r>
        <w:rPr>
          <w:spacing w:val="-4"/>
          <w:sz w:val="20"/>
        </w:rPr>
        <w:t xml:space="preserve"> </w:t>
      </w:r>
      <w:r>
        <w:rPr>
          <w:sz w:val="20"/>
        </w:rPr>
        <w:t>also</w:t>
      </w:r>
      <w:r>
        <w:rPr>
          <w:spacing w:val="-4"/>
          <w:sz w:val="20"/>
        </w:rPr>
        <w:t xml:space="preserve"> </w:t>
      </w:r>
      <w:r>
        <w:rPr>
          <w:sz w:val="20"/>
        </w:rPr>
        <w:t>be</w:t>
      </w:r>
      <w:r>
        <w:rPr>
          <w:spacing w:val="-4"/>
          <w:sz w:val="20"/>
        </w:rPr>
        <w:t xml:space="preserve"> </w:t>
      </w:r>
      <w:r>
        <w:rPr>
          <w:sz w:val="20"/>
        </w:rPr>
        <w:t>responsible</w:t>
      </w:r>
      <w:r>
        <w:rPr>
          <w:spacing w:val="-4"/>
          <w:sz w:val="20"/>
        </w:rPr>
        <w:t xml:space="preserve"> </w:t>
      </w:r>
      <w:r>
        <w:rPr>
          <w:sz w:val="20"/>
        </w:rPr>
        <w:t>for</w:t>
      </w:r>
      <w:r>
        <w:rPr>
          <w:spacing w:val="-4"/>
          <w:sz w:val="20"/>
        </w:rPr>
        <w:t xml:space="preserve"> </w:t>
      </w:r>
      <w:r>
        <w:rPr>
          <w:sz w:val="20"/>
        </w:rPr>
        <w:t>creating</w:t>
      </w:r>
      <w:r>
        <w:rPr>
          <w:spacing w:val="-4"/>
          <w:sz w:val="20"/>
        </w:rPr>
        <w:t xml:space="preserve"> </w:t>
      </w:r>
      <w:r>
        <w:rPr>
          <w:sz w:val="20"/>
        </w:rPr>
        <w:t>the</w:t>
      </w:r>
      <w:r>
        <w:rPr>
          <w:spacing w:val="-4"/>
          <w:sz w:val="20"/>
        </w:rPr>
        <w:t xml:space="preserve"> </w:t>
      </w:r>
      <w:r>
        <w:rPr>
          <w:sz w:val="20"/>
        </w:rPr>
        <w:t>ETL</w:t>
      </w:r>
      <w:r>
        <w:rPr>
          <w:spacing w:val="-4"/>
          <w:sz w:val="20"/>
        </w:rPr>
        <w:t xml:space="preserve"> </w:t>
      </w:r>
      <w:r>
        <w:rPr>
          <w:sz w:val="20"/>
        </w:rPr>
        <w:t>JOBs</w:t>
      </w:r>
      <w:r>
        <w:rPr>
          <w:spacing w:val="-4"/>
          <w:sz w:val="20"/>
        </w:rPr>
        <w:t xml:space="preserve"> </w:t>
      </w:r>
      <w:r>
        <w:rPr>
          <w:sz w:val="20"/>
        </w:rPr>
        <w:t>and</w:t>
      </w:r>
      <w:r>
        <w:rPr>
          <w:spacing w:val="-4"/>
          <w:sz w:val="20"/>
        </w:rPr>
        <w:t xml:space="preserve"> </w:t>
      </w:r>
      <w:r>
        <w:rPr>
          <w:sz w:val="20"/>
        </w:rPr>
        <w:t>monitoring</w:t>
      </w:r>
      <w:r>
        <w:rPr>
          <w:spacing w:val="-4"/>
          <w:sz w:val="20"/>
        </w:rPr>
        <w:t xml:space="preserve"> </w:t>
      </w:r>
      <w:r>
        <w:rPr>
          <w:sz w:val="20"/>
        </w:rPr>
        <w:t>them</w:t>
      </w:r>
      <w:r>
        <w:rPr>
          <w:spacing w:val="-4"/>
          <w:sz w:val="20"/>
        </w:rPr>
        <w:t xml:space="preserve"> </w:t>
      </w:r>
      <w:r>
        <w:rPr>
          <w:sz w:val="20"/>
        </w:rPr>
        <w:t>via</w:t>
      </w:r>
      <w:r>
        <w:rPr>
          <w:spacing w:val="-4"/>
          <w:sz w:val="20"/>
        </w:rPr>
        <w:t xml:space="preserve"> </w:t>
      </w:r>
      <w:r>
        <w:rPr>
          <w:sz w:val="20"/>
        </w:rPr>
        <w:t>workflow.</w:t>
      </w:r>
      <w:r>
        <w:rPr>
          <w:spacing w:val="-4"/>
          <w:sz w:val="20"/>
        </w:rPr>
        <w:t xml:space="preserve"> </w:t>
      </w:r>
      <w:r>
        <w:rPr>
          <w:sz w:val="20"/>
        </w:rPr>
        <w:t>For</w:t>
      </w:r>
      <w:r>
        <w:rPr>
          <w:spacing w:val="-4"/>
          <w:sz w:val="20"/>
        </w:rPr>
        <w:t xml:space="preserve"> </w:t>
      </w:r>
      <w:r>
        <w:rPr>
          <w:sz w:val="20"/>
        </w:rPr>
        <w:t>this</w:t>
      </w:r>
      <w:r>
        <w:rPr>
          <w:spacing w:val="-4"/>
          <w:sz w:val="20"/>
        </w:rPr>
        <w:t xml:space="preserve"> </w:t>
      </w:r>
      <w:r>
        <w:rPr>
          <w:sz w:val="20"/>
        </w:rPr>
        <w:t>group,</w:t>
      </w:r>
      <w:r>
        <w:rPr>
          <w:spacing w:val="-4"/>
          <w:sz w:val="20"/>
        </w:rPr>
        <w:t xml:space="preserve"> </w:t>
      </w:r>
      <w:r>
        <w:rPr>
          <w:sz w:val="20"/>
        </w:rPr>
        <w:t>we</w:t>
      </w:r>
      <w:r>
        <w:rPr>
          <w:spacing w:val="-4"/>
          <w:sz w:val="20"/>
        </w:rPr>
        <w:t xml:space="preserve"> </w:t>
      </w:r>
      <w:r>
        <w:rPr>
          <w:sz w:val="20"/>
        </w:rPr>
        <w:t>will have access to the WEB interface for parameterization of the registration, the necessary tables, access to processes such as Collect, Prepare, and DB</w:t>
      </w:r>
    </w:p>
    <w:p w14:paraId="4450CBC0" w14:textId="77777777" w:rsidR="000C2409" w:rsidRDefault="005E3753" w:rsidP="00402C9E">
      <w:pPr>
        <w:pStyle w:val="ListParagraph"/>
        <w:numPr>
          <w:ilvl w:val="0"/>
          <w:numId w:val="6"/>
        </w:numPr>
        <w:tabs>
          <w:tab w:val="left" w:pos="1160"/>
        </w:tabs>
        <w:spacing w:before="132" w:line="360" w:lineRule="auto"/>
        <w:ind w:right="797"/>
        <w:jc w:val="both"/>
        <w:rPr>
          <w:sz w:val="20"/>
        </w:rPr>
      </w:pPr>
      <w:r>
        <w:rPr>
          <w:i/>
          <w:sz w:val="20"/>
        </w:rPr>
        <w:t>Users</w:t>
      </w:r>
      <w:r>
        <w:rPr>
          <w:sz w:val="20"/>
        </w:rPr>
        <w:t xml:space="preserve">: they will be the clients of the system, performing queries and analysis of the IGEM data. For this group, we will have processes such as </w:t>
      </w:r>
      <w:proofErr w:type="spellStart"/>
      <w:proofErr w:type="gramStart"/>
      <w:r>
        <w:rPr>
          <w:sz w:val="20"/>
        </w:rPr>
        <w:t>GE.filter</w:t>
      </w:r>
      <w:proofErr w:type="spellEnd"/>
      <w:proofErr w:type="gramEnd"/>
    </w:p>
    <w:p w14:paraId="6AA566AE" w14:textId="77777777" w:rsidR="000C2409" w:rsidRDefault="005E3753" w:rsidP="00402C9E">
      <w:pPr>
        <w:pStyle w:val="BodyText"/>
        <w:spacing w:before="4" w:line="360" w:lineRule="auto"/>
        <w:rPr>
          <w:sz w:val="9"/>
        </w:rPr>
      </w:pPr>
      <w:r>
        <w:rPr>
          <w:noProof/>
        </w:rPr>
        <mc:AlternateContent>
          <mc:Choice Requires="wps">
            <w:drawing>
              <wp:anchor distT="0" distB="0" distL="0" distR="0" simplePos="0" relativeHeight="487593984" behindDoc="1" locked="0" layoutInCell="1" allowOverlap="1" wp14:anchorId="2D097E12" wp14:editId="1A25F01D">
                <wp:simplePos x="0" y="0"/>
                <wp:positionH relativeFrom="page">
                  <wp:posOffset>381200</wp:posOffset>
                </wp:positionH>
                <wp:positionV relativeFrom="paragraph">
                  <wp:posOffset>86949</wp:posOffset>
                </wp:positionV>
                <wp:extent cx="6670675" cy="289560"/>
                <wp:effectExtent l="0" t="0" r="9525" b="2540"/>
                <wp:wrapTopAndBottom/>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89560"/>
                        </a:xfrm>
                        <a:prstGeom prst="rect">
                          <a:avLst/>
                        </a:prstGeom>
                        <a:noFill/>
                        <a:ln w="3809">
                          <a:noFill/>
                          <a:prstDash val="solid"/>
                        </a:ln>
                      </wps:spPr>
                      <wps:txbx>
                        <w:txbxContent>
                          <w:p w14:paraId="3F6D1A07" w14:textId="77777777" w:rsidR="000C2409" w:rsidRDefault="005E3753">
                            <w:pPr>
                              <w:spacing w:before="128" w:line="322" w:lineRule="exact"/>
                              <w:ind w:left="197"/>
                              <w:rPr>
                                <w:b/>
                                <w:color w:val="000000"/>
                                <w:sz w:val="28"/>
                              </w:rPr>
                            </w:pPr>
                            <w:bookmarkStart w:id="11" w:name="Users"/>
                            <w:bookmarkStart w:id="12" w:name="_bookmark4"/>
                            <w:bookmarkEnd w:id="11"/>
                            <w:bookmarkEnd w:id="12"/>
                            <w:r>
                              <w:rPr>
                                <w:b/>
                                <w:color w:val="1F425B"/>
                                <w:spacing w:val="-2"/>
                                <w:sz w:val="28"/>
                              </w:rPr>
                              <w:t>Users</w:t>
                            </w:r>
                          </w:p>
                        </w:txbxContent>
                      </wps:txbx>
                      <wps:bodyPr wrap="square" lIns="0" tIns="0" rIns="0" bIns="0" rtlCol="0">
                        <a:noAutofit/>
                      </wps:bodyPr>
                    </wps:wsp>
                  </a:graphicData>
                </a:graphic>
              </wp:anchor>
            </w:drawing>
          </mc:Choice>
          <mc:Fallback>
            <w:pict>
              <v:shape w14:anchorId="2D097E12" id="Textbox 24" o:spid="_x0000_s1031" type="#_x0000_t202" style="position:absolute;margin-left:30pt;margin-top:6.85pt;width:525.25pt;height:22.8pt;z-index:-15722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" filled="f" stroked="f" strokeweight=".1058mm">
                <v:textbox inset="0,0,0,0">
                  <w:txbxContent>
                    <w:p w14:paraId="3F6D1A07" w14:textId="77777777" w:rsidR="000C2409" w:rsidRDefault="005E3753">
                      <w:pPr>
                        <w:spacing w:before="128" w:line="322" w:lineRule="exact"/>
                        <w:ind w:left="197"/>
                        <w:rPr>
                          <w:b/>
                          <w:color w:val="000000"/>
                          <w:sz w:val="28"/>
                        </w:rPr>
                      </w:pPr>
                      <w:bookmarkStart w:id="19" w:name="Users"/>
                      <w:bookmarkStart w:id="20" w:name="_bookmark4"/>
                      <w:bookmarkEnd w:id="19"/>
                      <w:bookmarkEnd w:id="20"/>
                      <w:r>
                        <w:rPr>
                          <w:b/>
                          <w:color w:val="1F425B"/>
                          <w:spacing w:val="-2"/>
                          <w:sz w:val="28"/>
                        </w:rPr>
                        <w:t>Users</w:t>
                      </w:r>
                    </w:p>
                  </w:txbxContent>
                </v:textbox>
                <w10:wrap type="topAndBottom" anchorx="page"/>
              </v:shape>
            </w:pict>
          </mc:Fallback>
        </mc:AlternateContent>
      </w:r>
    </w:p>
    <w:p w14:paraId="66610A8F" w14:textId="77777777" w:rsidR="000C2409" w:rsidRDefault="005E3753" w:rsidP="00402C9E">
      <w:pPr>
        <w:pStyle w:val="BodyText"/>
        <w:spacing w:before="130" w:line="360" w:lineRule="auto"/>
        <w:ind w:left="300"/>
      </w:pPr>
      <w:r>
        <w:t xml:space="preserve">New users can be created via command </w:t>
      </w:r>
      <w:r>
        <w:rPr>
          <w:spacing w:val="-2"/>
        </w:rPr>
        <w:t>line:</w:t>
      </w:r>
    </w:p>
    <w:p w14:paraId="33DEF8A0" w14:textId="77777777" w:rsidR="000C2409" w:rsidRDefault="005E3753" w:rsidP="00402C9E">
      <w:pPr>
        <w:pStyle w:val="BodyText"/>
        <w:spacing w:before="156"/>
        <w:ind w:left="388" w:firstLine="332"/>
        <w:rPr>
          <w:rFonts w:ascii="Courier New"/>
        </w:rPr>
      </w:pPr>
      <w:r>
        <w:rPr>
          <w:rFonts w:ascii="Courier New"/>
        </w:rPr>
        <w:t xml:space="preserve">$ python manage.py </w:t>
      </w:r>
      <w:proofErr w:type="spellStart"/>
      <w:r>
        <w:rPr>
          <w:rFonts w:ascii="Courier New"/>
          <w:spacing w:val="-2"/>
        </w:rPr>
        <w:t>createsuperuser</w:t>
      </w:r>
      <w:proofErr w:type="spellEnd"/>
    </w:p>
    <w:p w14:paraId="0BF4E274" w14:textId="77777777" w:rsidR="000C2409" w:rsidRDefault="005E3753" w:rsidP="00402C9E">
      <w:pPr>
        <w:pStyle w:val="BodyText"/>
        <w:spacing w:before="158" w:line="360" w:lineRule="auto"/>
        <w:ind w:left="300"/>
      </w:pPr>
      <w:r>
        <w:t xml:space="preserve">Through IGEM’s friendly web interface, it will be possible to carry out Users management </w:t>
      </w:r>
      <w:r>
        <w:rPr>
          <w:spacing w:val="-2"/>
        </w:rPr>
        <w:t>activities.</w:t>
      </w:r>
    </w:p>
    <w:p w14:paraId="4CA024D4" w14:textId="77777777" w:rsidR="000C2409" w:rsidRDefault="005E3753" w:rsidP="00402C9E">
      <w:pPr>
        <w:pStyle w:val="BodyText"/>
        <w:spacing w:before="125" w:line="360" w:lineRule="auto"/>
        <w:ind w:left="300"/>
      </w:pPr>
      <w:r>
        <w:t>Activate the IGEM web service if you have not already done so. Go to the /</w:t>
      </w:r>
      <w:proofErr w:type="spellStart"/>
      <w:r>
        <w:t>src</w:t>
      </w:r>
      <w:proofErr w:type="spellEnd"/>
      <w:r>
        <w:t xml:space="preserve">/ folder and type the command </w:t>
      </w:r>
      <w:r>
        <w:rPr>
          <w:spacing w:val="-2"/>
        </w:rPr>
        <w:t>line:</w:t>
      </w:r>
    </w:p>
    <w:p w14:paraId="36B1A4B2" w14:textId="77777777" w:rsidR="000C2409" w:rsidRDefault="005E3753" w:rsidP="00402C9E">
      <w:pPr>
        <w:pStyle w:val="BodyText"/>
        <w:spacing w:before="156"/>
        <w:ind w:left="628"/>
        <w:rPr>
          <w:rFonts w:ascii="Courier New"/>
        </w:rPr>
      </w:pPr>
      <w:r>
        <w:rPr>
          <w:rFonts w:ascii="Courier New"/>
        </w:rPr>
        <w:t xml:space="preserve">$ python manage.py </w:t>
      </w:r>
      <w:proofErr w:type="spellStart"/>
      <w:r>
        <w:rPr>
          <w:rFonts w:ascii="Courier New"/>
          <w:spacing w:val="-2"/>
        </w:rPr>
        <w:t>runserver</w:t>
      </w:r>
      <w:proofErr w:type="spellEnd"/>
    </w:p>
    <w:p w14:paraId="580805AC" w14:textId="77777777" w:rsidR="000C2409" w:rsidRDefault="000C2409" w:rsidP="00402C9E">
      <w:pPr>
        <w:pStyle w:val="BodyText"/>
        <w:spacing w:before="4"/>
        <w:ind w:left="240"/>
        <w:rPr>
          <w:rFonts w:ascii="Courier New"/>
          <w:sz w:val="27"/>
        </w:rPr>
      </w:pPr>
    </w:p>
    <w:p w14:paraId="46CE7C7D" w14:textId="77777777" w:rsidR="000C2409" w:rsidRDefault="005E3753" w:rsidP="00402C9E">
      <w:pPr>
        <w:pStyle w:val="BodyText"/>
        <w:spacing w:line="254" w:lineRule="auto"/>
        <w:ind w:left="868" w:right="4811" w:hanging="241"/>
        <w:rPr>
          <w:rFonts w:ascii="Courier New"/>
        </w:rPr>
      </w:pPr>
      <w:r>
        <w:rPr>
          <w:rFonts w:ascii="Courier New"/>
        </w:rPr>
        <w:t>&gt;&gt;&gt;</w:t>
      </w:r>
      <w:r>
        <w:rPr>
          <w:rFonts w:ascii="Courier New"/>
          <w:spacing w:val="-6"/>
        </w:rPr>
        <w:t xml:space="preserve"> </w:t>
      </w:r>
      <w:r>
        <w:rPr>
          <w:rFonts w:ascii="Courier New"/>
        </w:rPr>
        <w:t>Watching</w:t>
      </w:r>
      <w:r>
        <w:rPr>
          <w:rFonts w:ascii="Courier New"/>
          <w:spacing w:val="-6"/>
        </w:rPr>
        <w:t xml:space="preserve"> </w:t>
      </w:r>
      <w:r>
        <w:rPr>
          <w:rFonts w:ascii="Courier New"/>
        </w:rPr>
        <w:t>for</w:t>
      </w:r>
      <w:r>
        <w:rPr>
          <w:rFonts w:ascii="Courier New"/>
          <w:spacing w:val="-6"/>
        </w:rPr>
        <w:t xml:space="preserve"> </w:t>
      </w:r>
      <w:r>
        <w:rPr>
          <w:rFonts w:ascii="Courier New"/>
        </w:rPr>
        <w:t>file</w:t>
      </w:r>
      <w:r>
        <w:rPr>
          <w:rFonts w:ascii="Courier New"/>
          <w:spacing w:val="-6"/>
        </w:rPr>
        <w:t xml:space="preserve"> </w:t>
      </w:r>
      <w:r>
        <w:rPr>
          <w:rFonts w:ascii="Courier New"/>
        </w:rPr>
        <w:t>changes</w:t>
      </w:r>
      <w:r>
        <w:rPr>
          <w:rFonts w:ascii="Courier New"/>
          <w:spacing w:val="-6"/>
        </w:rPr>
        <w:t xml:space="preserve"> </w:t>
      </w:r>
      <w:r>
        <w:rPr>
          <w:rFonts w:ascii="Courier New"/>
        </w:rPr>
        <w:t>with</w:t>
      </w:r>
      <w:r>
        <w:rPr>
          <w:rFonts w:ascii="Courier New"/>
          <w:spacing w:val="-6"/>
        </w:rPr>
        <w:t xml:space="preserve"> </w:t>
      </w:r>
      <w:proofErr w:type="spellStart"/>
      <w:r>
        <w:rPr>
          <w:rFonts w:ascii="Courier New"/>
        </w:rPr>
        <w:t>StatReloader</w:t>
      </w:r>
      <w:proofErr w:type="spellEnd"/>
      <w:r>
        <w:rPr>
          <w:rFonts w:ascii="Courier New"/>
        </w:rPr>
        <w:t xml:space="preserve"> Performing system checks...</w:t>
      </w:r>
    </w:p>
    <w:p w14:paraId="7A8A9B8D" w14:textId="77777777" w:rsidR="000C2409" w:rsidRDefault="005E3753" w:rsidP="00402C9E">
      <w:pPr>
        <w:pStyle w:val="BodyText"/>
        <w:spacing w:line="254" w:lineRule="auto"/>
        <w:ind w:left="868" w:right="4811"/>
        <w:rPr>
          <w:rFonts w:ascii="Courier New"/>
        </w:rPr>
      </w:pPr>
      <w:r>
        <w:rPr>
          <w:rFonts w:ascii="Courier New"/>
        </w:rPr>
        <w:t>System</w:t>
      </w:r>
      <w:r>
        <w:rPr>
          <w:rFonts w:ascii="Courier New"/>
          <w:spacing w:val="-6"/>
        </w:rPr>
        <w:t xml:space="preserve"> </w:t>
      </w:r>
      <w:r>
        <w:rPr>
          <w:rFonts w:ascii="Courier New"/>
        </w:rPr>
        <w:t>check</w:t>
      </w:r>
      <w:r>
        <w:rPr>
          <w:rFonts w:ascii="Courier New"/>
          <w:spacing w:val="-6"/>
        </w:rPr>
        <w:t xml:space="preserve"> </w:t>
      </w:r>
      <w:r>
        <w:rPr>
          <w:rFonts w:ascii="Courier New"/>
        </w:rPr>
        <w:t>identified</w:t>
      </w:r>
      <w:r>
        <w:rPr>
          <w:rFonts w:ascii="Courier New"/>
          <w:spacing w:val="-6"/>
        </w:rPr>
        <w:t xml:space="preserve"> </w:t>
      </w:r>
      <w:r>
        <w:rPr>
          <w:rFonts w:ascii="Courier New"/>
        </w:rPr>
        <w:t>no</w:t>
      </w:r>
      <w:r>
        <w:rPr>
          <w:rFonts w:ascii="Courier New"/>
          <w:spacing w:val="-6"/>
        </w:rPr>
        <w:t xml:space="preserve"> </w:t>
      </w:r>
      <w:r>
        <w:rPr>
          <w:rFonts w:ascii="Courier New"/>
        </w:rPr>
        <w:t>issues</w:t>
      </w:r>
      <w:r>
        <w:rPr>
          <w:rFonts w:ascii="Courier New"/>
          <w:spacing w:val="-6"/>
        </w:rPr>
        <w:t xml:space="preserve"> </w:t>
      </w:r>
      <w:r>
        <w:rPr>
          <w:rFonts w:ascii="Courier New"/>
        </w:rPr>
        <w:t>(0</w:t>
      </w:r>
      <w:r>
        <w:rPr>
          <w:rFonts w:ascii="Courier New"/>
          <w:spacing w:val="-6"/>
        </w:rPr>
        <w:t xml:space="preserve"> </w:t>
      </w:r>
      <w:r>
        <w:rPr>
          <w:rFonts w:ascii="Courier New"/>
        </w:rPr>
        <w:t>silenced). March 24, 2023 - 12:56:26</w:t>
      </w:r>
    </w:p>
    <w:p w14:paraId="327E6FC0" w14:textId="77777777" w:rsidR="000C2409" w:rsidRDefault="005E3753" w:rsidP="00402C9E">
      <w:pPr>
        <w:pStyle w:val="BodyText"/>
        <w:spacing w:line="254" w:lineRule="auto"/>
        <w:ind w:left="868" w:right="4003"/>
        <w:rPr>
          <w:rFonts w:ascii="Courier New"/>
        </w:rPr>
      </w:pPr>
      <w:r>
        <w:rPr>
          <w:rFonts w:ascii="Courier New"/>
        </w:rPr>
        <w:t>Django version 4.1.5, using settings '</w:t>
      </w:r>
      <w:proofErr w:type="spellStart"/>
      <w:r>
        <w:rPr>
          <w:rFonts w:ascii="Courier New"/>
        </w:rPr>
        <w:t>src.settings</w:t>
      </w:r>
      <w:proofErr w:type="spellEnd"/>
      <w:r>
        <w:rPr>
          <w:rFonts w:ascii="Courier New"/>
        </w:rPr>
        <w:t>' Starting</w:t>
      </w:r>
      <w:r>
        <w:rPr>
          <w:rFonts w:ascii="Courier New"/>
          <w:spacing w:val="-9"/>
        </w:rPr>
        <w:t xml:space="preserve"> </w:t>
      </w:r>
      <w:r>
        <w:rPr>
          <w:rFonts w:ascii="Courier New"/>
        </w:rPr>
        <w:t>development</w:t>
      </w:r>
      <w:r>
        <w:rPr>
          <w:rFonts w:ascii="Courier New"/>
          <w:spacing w:val="-9"/>
        </w:rPr>
        <w:t xml:space="preserve"> </w:t>
      </w:r>
      <w:r>
        <w:rPr>
          <w:rFonts w:ascii="Courier New"/>
        </w:rPr>
        <w:t>server</w:t>
      </w:r>
      <w:r>
        <w:rPr>
          <w:rFonts w:ascii="Courier New"/>
          <w:spacing w:val="-9"/>
        </w:rPr>
        <w:t xml:space="preserve"> </w:t>
      </w:r>
      <w:r>
        <w:rPr>
          <w:rFonts w:ascii="Courier New"/>
        </w:rPr>
        <w:t>at</w:t>
      </w:r>
      <w:r>
        <w:rPr>
          <w:rFonts w:ascii="Courier New"/>
          <w:spacing w:val="-9"/>
        </w:rPr>
        <w:t xml:space="preserve"> </w:t>
      </w:r>
      <w:r>
        <w:rPr>
          <w:rFonts w:ascii="Courier New"/>
        </w:rPr>
        <w:t>http://127.0.0.1:8000/ Quit the server with CONTROL-C.</w:t>
      </w:r>
    </w:p>
    <w:p w14:paraId="3791F896" w14:textId="77777777" w:rsidR="000C2409" w:rsidRDefault="005E3753">
      <w:pPr>
        <w:pStyle w:val="BodyText"/>
        <w:spacing w:before="143"/>
        <w:ind w:left="300"/>
      </w:pPr>
      <w:r>
        <w:t xml:space="preserve">If it returns a port error, you can specify a different </w:t>
      </w:r>
      <w:r>
        <w:rPr>
          <w:spacing w:val="-2"/>
        </w:rPr>
        <w:t>port:</w:t>
      </w:r>
    </w:p>
    <w:p w14:paraId="75FA522E" w14:textId="77777777" w:rsidR="000C2409" w:rsidRDefault="005E3753" w:rsidP="00402C9E">
      <w:pPr>
        <w:pStyle w:val="BodyText"/>
        <w:spacing w:before="157"/>
        <w:ind w:left="388" w:firstLine="332"/>
        <w:rPr>
          <w:rFonts w:ascii="Courier New"/>
        </w:rPr>
      </w:pPr>
      <w:r>
        <w:rPr>
          <w:rFonts w:ascii="Courier New"/>
        </w:rPr>
        <w:t xml:space="preserve">$ python manage.py </w:t>
      </w:r>
      <w:proofErr w:type="spellStart"/>
      <w:r>
        <w:rPr>
          <w:rFonts w:ascii="Courier New"/>
        </w:rPr>
        <w:t>runserver</w:t>
      </w:r>
      <w:proofErr w:type="spellEnd"/>
      <w:r>
        <w:rPr>
          <w:rFonts w:ascii="Courier New"/>
        </w:rPr>
        <w:t xml:space="preserve"> </w:t>
      </w:r>
      <w:r>
        <w:rPr>
          <w:rFonts w:ascii="Courier New"/>
          <w:spacing w:val="-4"/>
        </w:rPr>
        <w:t>8080</w:t>
      </w:r>
    </w:p>
    <w:p w14:paraId="1F2F97B0" w14:textId="77777777" w:rsidR="000C2409" w:rsidRDefault="005E3753" w:rsidP="00402C9E">
      <w:pPr>
        <w:pStyle w:val="BodyText"/>
        <w:spacing w:before="158" w:line="360" w:lineRule="auto"/>
        <w:ind w:left="300" w:right="797"/>
      </w:pPr>
      <w:r>
        <w:t>Access</w:t>
      </w:r>
      <w:r>
        <w:rPr>
          <w:spacing w:val="40"/>
        </w:rPr>
        <w:t xml:space="preserve"> </w:t>
      </w:r>
      <w:r>
        <w:t>the</w:t>
      </w:r>
      <w:r>
        <w:rPr>
          <w:spacing w:val="40"/>
        </w:rPr>
        <w:t xml:space="preserve"> </w:t>
      </w:r>
      <w:r>
        <w:t>address</w:t>
      </w:r>
      <w:r>
        <w:rPr>
          <w:spacing w:val="40"/>
        </w:rPr>
        <w:t xml:space="preserve"> </w:t>
      </w:r>
      <w:r>
        <w:t>in</w:t>
      </w:r>
      <w:r>
        <w:rPr>
          <w:spacing w:val="40"/>
        </w:rPr>
        <w:t xml:space="preserve"> </w:t>
      </w:r>
      <w:r>
        <w:t>the</w:t>
      </w:r>
      <w:r>
        <w:rPr>
          <w:spacing w:val="40"/>
        </w:rPr>
        <w:t xml:space="preserve"> </w:t>
      </w:r>
      <w:r>
        <w:t>link</w:t>
      </w:r>
      <w:r>
        <w:rPr>
          <w:spacing w:val="40"/>
        </w:rPr>
        <w:t xml:space="preserve"> </w:t>
      </w:r>
      <w:r>
        <w:t>provided</w:t>
      </w:r>
      <w:r>
        <w:rPr>
          <w:spacing w:val="40"/>
        </w:rPr>
        <w:t xml:space="preserve"> </w:t>
      </w:r>
      <w:r>
        <w:t>in</w:t>
      </w:r>
      <w:r>
        <w:rPr>
          <w:spacing w:val="40"/>
        </w:rPr>
        <w:t xml:space="preserve"> </w:t>
      </w:r>
      <w:r>
        <w:t>Starting</w:t>
      </w:r>
      <w:r>
        <w:rPr>
          <w:spacing w:val="40"/>
        </w:rPr>
        <w:t xml:space="preserve"> </w:t>
      </w:r>
      <w:r>
        <w:t>development</w:t>
      </w:r>
      <w:r>
        <w:rPr>
          <w:spacing w:val="40"/>
        </w:rPr>
        <w:t xml:space="preserve"> </w:t>
      </w:r>
      <w:r>
        <w:t>server.</w:t>
      </w:r>
      <w:r>
        <w:rPr>
          <w:spacing w:val="40"/>
        </w:rPr>
        <w:t xml:space="preserve"> </w:t>
      </w:r>
      <w:r>
        <w:t>Significantly,</w:t>
      </w:r>
      <w:r>
        <w:rPr>
          <w:spacing w:val="40"/>
        </w:rPr>
        <w:t xml:space="preserve"> </w:t>
      </w:r>
      <w:r>
        <w:t>this</w:t>
      </w:r>
      <w:r>
        <w:rPr>
          <w:spacing w:val="40"/>
        </w:rPr>
        <w:t xml:space="preserve"> </w:t>
      </w:r>
      <w:r>
        <w:t>address</w:t>
      </w:r>
      <w:r>
        <w:rPr>
          <w:spacing w:val="40"/>
        </w:rPr>
        <w:t xml:space="preserve"> </w:t>
      </w:r>
      <w:r>
        <w:t>may</w:t>
      </w:r>
      <w:r>
        <w:rPr>
          <w:spacing w:val="40"/>
        </w:rPr>
        <w:t xml:space="preserve"> </w:t>
      </w:r>
      <w:r>
        <w:t>vary</w:t>
      </w:r>
      <w:r>
        <w:rPr>
          <w:spacing w:val="40"/>
        </w:rPr>
        <w:t xml:space="preserve"> </w:t>
      </w:r>
      <w:r>
        <w:t>depending on the initial settings performed during installation.</w:t>
      </w:r>
    </w:p>
    <w:p w14:paraId="7FDB00D8" w14:textId="77777777" w:rsidR="000C2409" w:rsidRDefault="005E3753" w:rsidP="00402C9E">
      <w:pPr>
        <w:pStyle w:val="BodyText"/>
        <w:spacing w:before="120" w:line="360" w:lineRule="auto"/>
        <w:ind w:left="300"/>
      </w:pPr>
      <w:r>
        <w:t xml:space="preserve">After user authentication and on the initial administration screen, select an option </w:t>
      </w:r>
      <w:r>
        <w:rPr>
          <w:spacing w:val="-2"/>
        </w:rPr>
        <w:t>Users.</w:t>
      </w:r>
    </w:p>
    <w:p w14:paraId="0FBC4A5E" w14:textId="77777777" w:rsidR="000C2409" w:rsidRDefault="000C2409">
      <w:pPr>
        <w:sectPr w:rsidR="000C2409">
          <w:headerReference w:type="default" r:id="rId26"/>
          <w:footerReference w:type="default" r:id="rId27"/>
          <w:pgSz w:w="11910" w:h="16840"/>
          <w:pgMar w:top="720" w:right="0" w:bottom="660" w:left="500" w:header="472" w:footer="475" w:gutter="0"/>
          <w:cols w:space="720"/>
        </w:sectPr>
      </w:pPr>
    </w:p>
    <w:p w14:paraId="457DC134" w14:textId="77777777" w:rsidR="000C2409" w:rsidRDefault="000C2409">
      <w:pPr>
        <w:pStyle w:val="BodyText"/>
      </w:pPr>
    </w:p>
    <w:p w14:paraId="0469C58E" w14:textId="77777777" w:rsidR="000C2409" w:rsidRDefault="000C2409">
      <w:pPr>
        <w:pStyle w:val="BodyText"/>
        <w:spacing w:before="6"/>
        <w:rPr>
          <w:sz w:val="10"/>
        </w:rPr>
      </w:pPr>
    </w:p>
    <w:p w14:paraId="68CC8E02" w14:textId="0B28C754" w:rsidR="000C2409" w:rsidRDefault="005E3753">
      <w:pPr>
        <w:pStyle w:val="BodyText"/>
        <w:ind w:left="300"/>
      </w:pPr>
      <w:commentRangeStart w:id="13"/>
      <w:commentRangeStart w:id="14"/>
      <w:r>
        <w:rPr>
          <w:noProof/>
        </w:rPr>
        <w:drawing>
          <wp:inline distT="0" distB="0" distL="0" distR="0" wp14:anchorId="1E0ECFE8" wp14:editId="632F2605">
            <wp:extent cx="4273550" cy="3073400"/>
            <wp:effectExtent l="0" t="0" r="635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8" cstate="print"/>
                    <a:stretch>
                      <a:fillRect/>
                    </a:stretch>
                  </pic:blipFill>
                  <pic:spPr>
                    <a:xfrm>
                      <a:off x="0" y="0"/>
                      <a:ext cx="4302143" cy="3093963"/>
                    </a:xfrm>
                    <a:prstGeom prst="rect">
                      <a:avLst/>
                    </a:prstGeom>
                  </pic:spPr>
                </pic:pic>
              </a:graphicData>
            </a:graphic>
          </wp:inline>
        </w:drawing>
      </w:r>
      <w:commentRangeEnd w:id="13"/>
      <w:r w:rsidR="00FD0689">
        <w:rPr>
          <w:rStyle w:val="CommentReference"/>
          <w:rFonts w:ascii="Times New Roman" w:eastAsia="Times New Roman" w:hAnsi="Times New Roman" w:cs="Times New Roman"/>
        </w:rPr>
        <w:commentReference w:id="13"/>
      </w:r>
      <w:commentRangeEnd w:id="14"/>
      <w:r w:rsidR="0066578F">
        <w:rPr>
          <w:rStyle w:val="CommentReference"/>
          <w:rFonts w:ascii="Times New Roman" w:eastAsia="Times New Roman" w:hAnsi="Times New Roman" w:cs="Times New Roman"/>
        </w:rPr>
        <w:commentReference w:id="14"/>
      </w:r>
    </w:p>
    <w:p w14:paraId="0A70D020" w14:textId="50078574" w:rsidR="000C2409" w:rsidRDefault="005E3753">
      <w:pPr>
        <w:pStyle w:val="BodyText"/>
        <w:spacing w:before="143"/>
        <w:ind w:left="300"/>
      </w:pPr>
      <w:r>
        <w:t xml:space="preserve">On the User screen, we will have options to consult, modify, </w:t>
      </w:r>
      <w:proofErr w:type="gramStart"/>
      <w:r>
        <w:t>add</w:t>
      </w:r>
      <w:proofErr w:type="gramEnd"/>
      <w:r>
        <w:t xml:space="preserve"> and eliminate </w:t>
      </w:r>
      <w:r>
        <w:rPr>
          <w:spacing w:val="-2"/>
        </w:rPr>
        <w:t>Users.</w:t>
      </w:r>
    </w:p>
    <w:p w14:paraId="24ED1698" w14:textId="7DE216CD" w:rsidR="000C2409" w:rsidRDefault="00402C9E">
      <w:pPr>
        <w:pStyle w:val="BodyText"/>
        <w:spacing w:before="8"/>
        <w:rPr>
          <w:sz w:val="7"/>
        </w:rPr>
      </w:pPr>
      <w:r>
        <w:rPr>
          <w:noProof/>
        </w:rPr>
        <w:drawing>
          <wp:anchor distT="0" distB="0" distL="0" distR="0" simplePos="0" relativeHeight="487594496" behindDoc="1" locked="0" layoutInCell="1" allowOverlap="1" wp14:anchorId="0134FE44" wp14:editId="77E7204C">
            <wp:simplePos x="0" y="0"/>
            <wp:positionH relativeFrom="page">
              <wp:posOffset>577850</wp:posOffset>
            </wp:positionH>
            <wp:positionV relativeFrom="paragraph">
              <wp:posOffset>102235</wp:posOffset>
            </wp:positionV>
            <wp:extent cx="5232400" cy="2127250"/>
            <wp:effectExtent l="0" t="0" r="0" b="635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9" cstate="print"/>
                    <a:stretch>
                      <a:fillRect/>
                    </a:stretch>
                  </pic:blipFill>
                  <pic:spPr>
                    <a:xfrm>
                      <a:off x="0" y="0"/>
                      <a:ext cx="5232400" cy="2127250"/>
                    </a:xfrm>
                    <a:prstGeom prst="rect">
                      <a:avLst/>
                    </a:prstGeom>
                  </pic:spPr>
                </pic:pic>
              </a:graphicData>
            </a:graphic>
            <wp14:sizeRelH relativeFrom="margin">
              <wp14:pctWidth>0</wp14:pctWidth>
            </wp14:sizeRelH>
            <wp14:sizeRelV relativeFrom="margin">
              <wp14:pctHeight>0</wp14:pctHeight>
            </wp14:sizeRelV>
          </wp:anchor>
        </w:drawing>
      </w:r>
    </w:p>
    <w:p w14:paraId="36889D2F" w14:textId="75E218E6" w:rsidR="000C2409" w:rsidRDefault="005E3753">
      <w:pPr>
        <w:pStyle w:val="BodyText"/>
        <w:spacing w:before="112"/>
        <w:ind w:left="300"/>
      </w:pPr>
      <w:r>
        <w:t xml:space="preserve">On the first screen, we have a view of all available Users. To consult, click a desired </w:t>
      </w:r>
      <w:r>
        <w:rPr>
          <w:spacing w:val="-2"/>
        </w:rPr>
        <w:t>User.</w:t>
      </w:r>
    </w:p>
    <w:p w14:paraId="36D82B63" w14:textId="77777777" w:rsidR="000C2409" w:rsidRDefault="000C2409">
      <w:pPr>
        <w:pStyle w:val="BodyText"/>
      </w:pPr>
    </w:p>
    <w:p w14:paraId="1E0539D4" w14:textId="77777777" w:rsidR="000C2409" w:rsidRDefault="000C2409">
      <w:pPr>
        <w:pStyle w:val="BodyText"/>
        <w:rPr>
          <w:sz w:val="25"/>
        </w:rPr>
      </w:pPr>
    </w:p>
    <w:p w14:paraId="49882AB8" w14:textId="77777777" w:rsidR="000C2409" w:rsidRDefault="005E3753">
      <w:pPr>
        <w:pStyle w:val="BodyText"/>
        <w:ind w:left="772"/>
      </w:pPr>
      <w:r>
        <w:rPr>
          <w:noProof/>
        </w:rPr>
        <w:drawing>
          <wp:inline distT="0" distB="0" distL="0" distR="0" wp14:anchorId="691F3DC2" wp14:editId="4F16B999">
            <wp:extent cx="5156200" cy="3206750"/>
            <wp:effectExtent l="0" t="0" r="0" b="635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0" cstate="print"/>
                    <a:stretch>
                      <a:fillRect/>
                    </a:stretch>
                  </pic:blipFill>
                  <pic:spPr>
                    <a:xfrm>
                      <a:off x="0" y="0"/>
                      <a:ext cx="5163487" cy="3211282"/>
                    </a:xfrm>
                    <a:prstGeom prst="rect">
                      <a:avLst/>
                    </a:prstGeom>
                  </pic:spPr>
                </pic:pic>
              </a:graphicData>
            </a:graphic>
          </wp:inline>
        </w:drawing>
      </w:r>
    </w:p>
    <w:p w14:paraId="01D8D06A" w14:textId="77777777" w:rsidR="00402C9E" w:rsidRDefault="00402C9E">
      <w:pPr>
        <w:pStyle w:val="Heading1"/>
        <w:spacing w:before="59"/>
        <w:ind w:right="797"/>
      </w:pPr>
    </w:p>
    <w:p w14:paraId="69CB4BB5" w14:textId="77777777" w:rsidR="00402C9E" w:rsidRDefault="00402C9E">
      <w:pPr>
        <w:pStyle w:val="Heading1"/>
        <w:spacing w:before="59"/>
        <w:ind w:right="797"/>
      </w:pPr>
    </w:p>
    <w:p w14:paraId="07DBB13C" w14:textId="75C03557" w:rsidR="000C2409" w:rsidRDefault="005E3753" w:rsidP="00402C9E">
      <w:pPr>
        <w:pStyle w:val="Heading1"/>
        <w:spacing w:before="59" w:line="360" w:lineRule="auto"/>
        <w:ind w:right="797"/>
      </w:pPr>
      <w:r w:rsidRPr="00402C9E">
        <w:rPr>
          <w:b w:val="0"/>
          <w:bCs w:val="0"/>
        </w:rPr>
        <w:t>On</w:t>
      </w:r>
      <w:r w:rsidRPr="00402C9E">
        <w:rPr>
          <w:b w:val="0"/>
          <w:bCs w:val="0"/>
          <w:spacing w:val="-2"/>
        </w:rPr>
        <w:t xml:space="preserve"> </w:t>
      </w:r>
      <w:r w:rsidRPr="00402C9E">
        <w:rPr>
          <w:b w:val="0"/>
          <w:bCs w:val="0"/>
        </w:rPr>
        <w:t>the</w:t>
      </w:r>
      <w:r w:rsidRPr="00402C9E">
        <w:rPr>
          <w:b w:val="0"/>
          <w:bCs w:val="0"/>
          <w:spacing w:val="-2"/>
        </w:rPr>
        <w:t xml:space="preserve"> </w:t>
      </w:r>
      <w:r w:rsidRPr="00402C9E">
        <w:rPr>
          <w:b w:val="0"/>
          <w:bCs w:val="0"/>
        </w:rPr>
        <w:t>next</w:t>
      </w:r>
      <w:r w:rsidRPr="00402C9E">
        <w:rPr>
          <w:b w:val="0"/>
          <w:bCs w:val="0"/>
          <w:spacing w:val="-2"/>
        </w:rPr>
        <w:t xml:space="preserve"> </w:t>
      </w:r>
      <w:r w:rsidRPr="00402C9E">
        <w:rPr>
          <w:b w:val="0"/>
          <w:bCs w:val="0"/>
        </w:rPr>
        <w:t>screen,</w:t>
      </w:r>
      <w:r w:rsidRPr="00402C9E">
        <w:rPr>
          <w:b w:val="0"/>
          <w:bCs w:val="0"/>
          <w:spacing w:val="-2"/>
        </w:rPr>
        <w:t xml:space="preserve"> </w:t>
      </w:r>
      <w:r w:rsidRPr="00402C9E">
        <w:rPr>
          <w:b w:val="0"/>
          <w:bCs w:val="0"/>
        </w:rPr>
        <w:t>we</w:t>
      </w:r>
      <w:r w:rsidRPr="00402C9E">
        <w:rPr>
          <w:b w:val="0"/>
          <w:bCs w:val="0"/>
          <w:spacing w:val="-2"/>
        </w:rPr>
        <w:t xml:space="preserve"> </w:t>
      </w:r>
      <w:r w:rsidRPr="00402C9E">
        <w:rPr>
          <w:b w:val="0"/>
          <w:bCs w:val="0"/>
        </w:rPr>
        <w:t>have</w:t>
      </w:r>
      <w:r w:rsidRPr="00402C9E">
        <w:rPr>
          <w:b w:val="0"/>
          <w:bCs w:val="0"/>
          <w:spacing w:val="-2"/>
        </w:rPr>
        <w:t xml:space="preserve"> </w:t>
      </w:r>
      <w:r w:rsidRPr="00402C9E">
        <w:rPr>
          <w:b w:val="0"/>
          <w:bCs w:val="0"/>
        </w:rPr>
        <w:t>all</w:t>
      </w:r>
      <w:r w:rsidRPr="00402C9E">
        <w:rPr>
          <w:b w:val="0"/>
          <w:bCs w:val="0"/>
          <w:spacing w:val="-2"/>
        </w:rPr>
        <w:t xml:space="preserve"> </w:t>
      </w:r>
      <w:r w:rsidRPr="00402C9E">
        <w:rPr>
          <w:b w:val="0"/>
          <w:bCs w:val="0"/>
        </w:rPr>
        <w:t>the</w:t>
      </w:r>
      <w:r w:rsidRPr="00402C9E">
        <w:rPr>
          <w:b w:val="0"/>
          <w:bCs w:val="0"/>
          <w:spacing w:val="-2"/>
        </w:rPr>
        <w:t xml:space="preserve"> </w:t>
      </w:r>
      <w:r w:rsidRPr="00402C9E">
        <w:rPr>
          <w:b w:val="0"/>
          <w:bCs w:val="0"/>
        </w:rPr>
        <w:t>Users</w:t>
      </w:r>
      <w:r w:rsidRPr="00402C9E">
        <w:rPr>
          <w:b w:val="0"/>
          <w:bCs w:val="0"/>
          <w:spacing w:val="-2"/>
        </w:rPr>
        <w:t xml:space="preserve"> </w:t>
      </w:r>
      <w:r w:rsidRPr="00402C9E">
        <w:rPr>
          <w:b w:val="0"/>
          <w:bCs w:val="0"/>
        </w:rPr>
        <w:t>fields</w:t>
      </w:r>
      <w:r w:rsidRPr="00402C9E">
        <w:rPr>
          <w:b w:val="0"/>
          <w:bCs w:val="0"/>
          <w:spacing w:val="-2"/>
        </w:rPr>
        <w:t xml:space="preserve"> </w:t>
      </w:r>
      <w:r w:rsidRPr="00402C9E">
        <w:rPr>
          <w:b w:val="0"/>
          <w:bCs w:val="0"/>
        </w:rPr>
        <w:t>open</w:t>
      </w:r>
      <w:r w:rsidRPr="00402C9E">
        <w:rPr>
          <w:b w:val="0"/>
          <w:bCs w:val="0"/>
          <w:spacing w:val="-2"/>
        </w:rPr>
        <w:t xml:space="preserve"> </w:t>
      </w:r>
      <w:r w:rsidRPr="00402C9E">
        <w:rPr>
          <w:b w:val="0"/>
          <w:bCs w:val="0"/>
        </w:rPr>
        <w:t>for</w:t>
      </w:r>
      <w:r w:rsidRPr="00402C9E">
        <w:rPr>
          <w:b w:val="0"/>
          <w:bCs w:val="0"/>
          <w:spacing w:val="-2"/>
        </w:rPr>
        <w:t xml:space="preserve"> </w:t>
      </w:r>
      <w:r w:rsidRPr="00402C9E">
        <w:rPr>
          <w:b w:val="0"/>
          <w:bCs w:val="0"/>
        </w:rPr>
        <w:t>modifications.</w:t>
      </w:r>
      <w:r w:rsidRPr="00402C9E">
        <w:rPr>
          <w:b w:val="0"/>
          <w:bCs w:val="0"/>
          <w:spacing w:val="-2"/>
        </w:rPr>
        <w:t xml:space="preserve"> </w:t>
      </w:r>
      <w:r w:rsidRPr="00402C9E">
        <w:rPr>
          <w:b w:val="0"/>
          <w:bCs w:val="0"/>
        </w:rPr>
        <w:t>To</w:t>
      </w:r>
      <w:r w:rsidRPr="00402C9E">
        <w:rPr>
          <w:b w:val="0"/>
          <w:bCs w:val="0"/>
          <w:spacing w:val="-2"/>
        </w:rPr>
        <w:t xml:space="preserve"> </w:t>
      </w:r>
      <w:r w:rsidRPr="00402C9E">
        <w:rPr>
          <w:b w:val="0"/>
          <w:bCs w:val="0"/>
        </w:rPr>
        <w:t>modify,</w:t>
      </w:r>
      <w:r w:rsidRPr="00402C9E">
        <w:rPr>
          <w:b w:val="0"/>
          <w:bCs w:val="0"/>
          <w:spacing w:val="-2"/>
        </w:rPr>
        <w:t xml:space="preserve"> </w:t>
      </w:r>
      <w:r w:rsidRPr="00402C9E">
        <w:rPr>
          <w:b w:val="0"/>
          <w:bCs w:val="0"/>
        </w:rPr>
        <w:t>change</w:t>
      </w:r>
      <w:r w:rsidRPr="00402C9E">
        <w:rPr>
          <w:b w:val="0"/>
          <w:bCs w:val="0"/>
          <w:spacing w:val="-2"/>
        </w:rPr>
        <w:t xml:space="preserve"> </w:t>
      </w:r>
      <w:r w:rsidRPr="00402C9E">
        <w:rPr>
          <w:b w:val="0"/>
          <w:bCs w:val="0"/>
        </w:rPr>
        <w:t>the</w:t>
      </w:r>
      <w:r w:rsidRPr="00402C9E">
        <w:rPr>
          <w:b w:val="0"/>
          <w:bCs w:val="0"/>
          <w:spacing w:val="-2"/>
        </w:rPr>
        <w:t xml:space="preserve"> </w:t>
      </w:r>
      <w:r w:rsidRPr="00402C9E">
        <w:rPr>
          <w:b w:val="0"/>
          <w:bCs w:val="0"/>
        </w:rPr>
        <w:t>desired information and select one of the three button options</w:t>
      </w:r>
      <w:r>
        <w:t>:</w:t>
      </w:r>
    </w:p>
    <w:p w14:paraId="1632F790" w14:textId="77777777" w:rsidR="000C2409" w:rsidRDefault="005E3753" w:rsidP="00402C9E">
      <w:pPr>
        <w:pStyle w:val="ListParagraph"/>
        <w:numPr>
          <w:ilvl w:val="0"/>
          <w:numId w:val="6"/>
        </w:numPr>
        <w:tabs>
          <w:tab w:val="left" w:pos="1160"/>
        </w:tabs>
        <w:spacing w:before="0" w:line="360" w:lineRule="auto"/>
        <w:ind w:right="797"/>
        <w:rPr>
          <w:sz w:val="20"/>
        </w:rPr>
      </w:pPr>
      <w:r>
        <w:rPr>
          <w:rFonts w:ascii="Courier New" w:hAnsi="Courier New"/>
          <w:sz w:val="20"/>
        </w:rPr>
        <w:t>Save</w:t>
      </w:r>
      <w:r>
        <w:rPr>
          <w:rFonts w:ascii="Courier New" w:hAnsi="Courier New"/>
          <w:spacing w:val="30"/>
          <w:sz w:val="20"/>
        </w:rPr>
        <w:t xml:space="preserve"> </w:t>
      </w:r>
      <w:r>
        <w:rPr>
          <w:rFonts w:ascii="Courier New" w:hAnsi="Courier New"/>
          <w:sz w:val="20"/>
        </w:rPr>
        <w:t>and</w:t>
      </w:r>
      <w:r>
        <w:rPr>
          <w:rFonts w:ascii="Courier New" w:hAnsi="Courier New"/>
          <w:spacing w:val="30"/>
          <w:sz w:val="20"/>
        </w:rPr>
        <w:t xml:space="preserve"> </w:t>
      </w:r>
      <w:r>
        <w:rPr>
          <w:rFonts w:ascii="Courier New" w:hAnsi="Courier New"/>
          <w:sz w:val="20"/>
        </w:rPr>
        <w:t>add</w:t>
      </w:r>
      <w:r>
        <w:rPr>
          <w:rFonts w:ascii="Courier New" w:hAnsi="Courier New"/>
          <w:spacing w:val="30"/>
          <w:sz w:val="20"/>
        </w:rPr>
        <w:t xml:space="preserve"> </w:t>
      </w:r>
      <w:r>
        <w:rPr>
          <w:rFonts w:ascii="Courier New" w:hAnsi="Courier New"/>
          <w:sz w:val="20"/>
        </w:rPr>
        <w:t>another</w:t>
      </w:r>
      <w:r>
        <w:rPr>
          <w:sz w:val="20"/>
        </w:rPr>
        <w:t>:</w:t>
      </w:r>
      <w:r>
        <w:rPr>
          <w:spacing w:val="30"/>
          <w:sz w:val="20"/>
        </w:rPr>
        <w:t xml:space="preserve"> </w:t>
      </w:r>
      <w:r>
        <w:rPr>
          <w:sz w:val="20"/>
        </w:rPr>
        <w:t>Will</w:t>
      </w:r>
      <w:r>
        <w:rPr>
          <w:spacing w:val="30"/>
          <w:sz w:val="20"/>
        </w:rPr>
        <w:t xml:space="preserve"> </w:t>
      </w:r>
      <w:r>
        <w:rPr>
          <w:sz w:val="20"/>
        </w:rPr>
        <w:t>save</w:t>
      </w:r>
      <w:r>
        <w:rPr>
          <w:spacing w:val="30"/>
          <w:sz w:val="20"/>
        </w:rPr>
        <w:t xml:space="preserve"> </w:t>
      </w:r>
      <w:r>
        <w:rPr>
          <w:sz w:val="20"/>
        </w:rPr>
        <w:t>the</w:t>
      </w:r>
      <w:r>
        <w:rPr>
          <w:spacing w:val="30"/>
          <w:sz w:val="20"/>
        </w:rPr>
        <w:t xml:space="preserve"> </w:t>
      </w:r>
      <w:r>
        <w:rPr>
          <w:sz w:val="20"/>
        </w:rPr>
        <w:t>changes</w:t>
      </w:r>
      <w:r>
        <w:rPr>
          <w:spacing w:val="30"/>
          <w:sz w:val="20"/>
        </w:rPr>
        <w:t xml:space="preserve"> </w:t>
      </w:r>
      <w:r>
        <w:rPr>
          <w:sz w:val="20"/>
        </w:rPr>
        <w:t>and</w:t>
      </w:r>
      <w:r>
        <w:rPr>
          <w:spacing w:val="30"/>
          <w:sz w:val="20"/>
        </w:rPr>
        <w:t xml:space="preserve"> </w:t>
      </w:r>
      <w:r>
        <w:rPr>
          <w:sz w:val="20"/>
        </w:rPr>
        <w:t>open</w:t>
      </w:r>
      <w:r>
        <w:rPr>
          <w:spacing w:val="30"/>
          <w:sz w:val="20"/>
        </w:rPr>
        <w:t xml:space="preserve"> </w:t>
      </w:r>
      <w:r>
        <w:rPr>
          <w:sz w:val="20"/>
        </w:rPr>
        <w:t>a</w:t>
      </w:r>
      <w:r>
        <w:rPr>
          <w:spacing w:val="30"/>
          <w:sz w:val="20"/>
        </w:rPr>
        <w:t xml:space="preserve"> </w:t>
      </w:r>
      <w:r>
        <w:rPr>
          <w:sz w:val="20"/>
        </w:rPr>
        <w:t>blank</w:t>
      </w:r>
      <w:r>
        <w:rPr>
          <w:spacing w:val="30"/>
          <w:sz w:val="20"/>
        </w:rPr>
        <w:t xml:space="preserve"> </w:t>
      </w:r>
      <w:r>
        <w:rPr>
          <w:sz w:val="20"/>
        </w:rPr>
        <w:t>User</w:t>
      </w:r>
      <w:r>
        <w:rPr>
          <w:spacing w:val="30"/>
          <w:sz w:val="20"/>
        </w:rPr>
        <w:t xml:space="preserve"> </w:t>
      </w:r>
      <w:r>
        <w:rPr>
          <w:sz w:val="20"/>
        </w:rPr>
        <w:t>screen</w:t>
      </w:r>
      <w:r>
        <w:rPr>
          <w:spacing w:val="30"/>
          <w:sz w:val="20"/>
        </w:rPr>
        <w:t xml:space="preserve"> </w:t>
      </w:r>
      <w:r>
        <w:rPr>
          <w:sz w:val="20"/>
        </w:rPr>
        <w:t>to</w:t>
      </w:r>
      <w:r>
        <w:rPr>
          <w:spacing w:val="30"/>
          <w:sz w:val="20"/>
        </w:rPr>
        <w:t xml:space="preserve"> </w:t>
      </w:r>
      <w:r>
        <w:rPr>
          <w:sz w:val="20"/>
        </w:rPr>
        <w:t>add</w:t>
      </w:r>
      <w:r>
        <w:rPr>
          <w:spacing w:val="30"/>
          <w:sz w:val="20"/>
        </w:rPr>
        <w:t xml:space="preserve"> </w:t>
      </w:r>
      <w:r>
        <w:rPr>
          <w:sz w:val="20"/>
        </w:rPr>
        <w:t>a</w:t>
      </w:r>
      <w:r>
        <w:rPr>
          <w:spacing w:val="30"/>
          <w:sz w:val="20"/>
        </w:rPr>
        <w:t xml:space="preserve"> </w:t>
      </w:r>
      <w:r>
        <w:rPr>
          <w:sz w:val="20"/>
        </w:rPr>
        <w:t>new</w:t>
      </w:r>
      <w:r>
        <w:rPr>
          <w:spacing w:val="30"/>
          <w:sz w:val="20"/>
        </w:rPr>
        <w:t xml:space="preserve"> </w:t>
      </w:r>
      <w:r>
        <w:rPr>
          <w:sz w:val="20"/>
        </w:rPr>
        <w:t xml:space="preserve">User </w:t>
      </w:r>
      <w:r>
        <w:rPr>
          <w:spacing w:val="-2"/>
          <w:sz w:val="20"/>
        </w:rPr>
        <w:t>record.</w:t>
      </w:r>
    </w:p>
    <w:p w14:paraId="3C5003EA" w14:textId="77777777" w:rsidR="000C2409" w:rsidRDefault="005E3753" w:rsidP="00402C9E">
      <w:pPr>
        <w:pStyle w:val="ListParagraph"/>
        <w:numPr>
          <w:ilvl w:val="0"/>
          <w:numId w:val="6"/>
        </w:numPr>
        <w:tabs>
          <w:tab w:val="left" w:pos="1159"/>
        </w:tabs>
        <w:spacing w:before="127" w:line="360" w:lineRule="auto"/>
        <w:ind w:left="1159" w:hanging="179"/>
        <w:rPr>
          <w:sz w:val="20"/>
        </w:rPr>
      </w:pPr>
      <w:r>
        <w:rPr>
          <w:rFonts w:ascii="Courier New" w:hAnsi="Courier New"/>
          <w:sz w:val="20"/>
        </w:rPr>
        <w:t xml:space="preserve">Save and </w:t>
      </w:r>
      <w:proofErr w:type="gramStart"/>
      <w:r>
        <w:rPr>
          <w:rFonts w:ascii="Courier New" w:hAnsi="Courier New"/>
          <w:sz w:val="20"/>
        </w:rPr>
        <w:t>Continue</w:t>
      </w:r>
      <w:proofErr w:type="gramEnd"/>
      <w:r>
        <w:rPr>
          <w:rFonts w:ascii="Courier New" w:hAnsi="Courier New"/>
          <w:sz w:val="20"/>
        </w:rPr>
        <w:t xml:space="preserve"> editing</w:t>
      </w:r>
      <w:r>
        <w:rPr>
          <w:sz w:val="20"/>
        </w:rPr>
        <w:t xml:space="preserve">: Will save the changes and continue on the User </w:t>
      </w:r>
      <w:r>
        <w:rPr>
          <w:spacing w:val="-2"/>
          <w:sz w:val="20"/>
        </w:rPr>
        <w:t>screen.</w:t>
      </w:r>
    </w:p>
    <w:p w14:paraId="64B2EF1D" w14:textId="77777777" w:rsidR="000C2409" w:rsidRDefault="005E3753" w:rsidP="00402C9E">
      <w:pPr>
        <w:pStyle w:val="ListParagraph"/>
        <w:numPr>
          <w:ilvl w:val="0"/>
          <w:numId w:val="6"/>
        </w:numPr>
        <w:tabs>
          <w:tab w:val="left" w:pos="1159"/>
        </w:tabs>
        <w:spacing w:before="109" w:line="360" w:lineRule="auto"/>
        <w:ind w:left="1159" w:hanging="179"/>
        <w:rPr>
          <w:sz w:val="20"/>
        </w:rPr>
      </w:pPr>
      <w:r>
        <w:rPr>
          <w:rFonts w:ascii="Courier New" w:hAnsi="Courier New"/>
          <w:sz w:val="20"/>
        </w:rPr>
        <w:t>Save</w:t>
      </w:r>
      <w:r>
        <w:rPr>
          <w:sz w:val="20"/>
        </w:rPr>
        <w:t xml:space="preserve">: Will save the changes and return to the screen with the list of </w:t>
      </w:r>
      <w:r>
        <w:rPr>
          <w:spacing w:val="-2"/>
          <w:sz w:val="20"/>
        </w:rPr>
        <w:t>User.</w:t>
      </w:r>
    </w:p>
    <w:p w14:paraId="3F8C13D6" w14:textId="77777777" w:rsidR="000C2409" w:rsidRDefault="005E3753" w:rsidP="00402C9E">
      <w:pPr>
        <w:pStyle w:val="BodyText"/>
        <w:spacing w:before="50" w:line="360" w:lineRule="auto"/>
        <w:ind w:left="300" w:right="797"/>
      </w:pPr>
      <w:r>
        <w:t>In</w:t>
      </w:r>
      <w:r>
        <w:rPr>
          <w:spacing w:val="15"/>
        </w:rPr>
        <w:t xml:space="preserve"> </w:t>
      </w:r>
      <w:r>
        <w:t>the</w:t>
      </w:r>
      <w:r>
        <w:rPr>
          <w:spacing w:val="15"/>
        </w:rPr>
        <w:t xml:space="preserve"> </w:t>
      </w:r>
      <w:r>
        <w:t>History</w:t>
      </w:r>
      <w:r>
        <w:rPr>
          <w:spacing w:val="15"/>
        </w:rPr>
        <w:t xml:space="preserve"> </w:t>
      </w:r>
      <w:r>
        <w:t>button,</w:t>
      </w:r>
      <w:r>
        <w:rPr>
          <w:spacing w:val="15"/>
        </w:rPr>
        <w:t xml:space="preserve"> </w:t>
      </w:r>
      <w:r>
        <w:t>we</w:t>
      </w:r>
      <w:r>
        <w:rPr>
          <w:spacing w:val="15"/>
        </w:rPr>
        <w:t xml:space="preserve"> </w:t>
      </w:r>
      <w:r>
        <w:t>can</w:t>
      </w:r>
      <w:r>
        <w:rPr>
          <w:spacing w:val="15"/>
        </w:rPr>
        <w:t xml:space="preserve"> </w:t>
      </w:r>
      <w:r>
        <w:t>consult</w:t>
      </w:r>
      <w:r>
        <w:rPr>
          <w:spacing w:val="15"/>
        </w:rPr>
        <w:t xml:space="preserve"> </w:t>
      </w:r>
      <w:r>
        <w:t>all</w:t>
      </w:r>
      <w:r>
        <w:rPr>
          <w:spacing w:val="15"/>
        </w:rPr>
        <w:t xml:space="preserve"> </w:t>
      </w:r>
      <w:r>
        <w:t>the</w:t>
      </w:r>
      <w:r>
        <w:rPr>
          <w:spacing w:val="15"/>
        </w:rPr>
        <w:t xml:space="preserve"> </w:t>
      </w:r>
      <w:r>
        <w:t>modifications</w:t>
      </w:r>
      <w:r>
        <w:rPr>
          <w:spacing w:val="15"/>
        </w:rPr>
        <w:t xml:space="preserve"> </w:t>
      </w:r>
      <w:r>
        <w:t>carried</w:t>
      </w:r>
      <w:r>
        <w:rPr>
          <w:spacing w:val="15"/>
        </w:rPr>
        <w:t xml:space="preserve"> </w:t>
      </w:r>
      <w:r>
        <w:t>out</w:t>
      </w:r>
      <w:r>
        <w:rPr>
          <w:spacing w:val="15"/>
        </w:rPr>
        <w:t xml:space="preserve"> </w:t>
      </w:r>
      <w:r>
        <w:t>in</w:t>
      </w:r>
      <w:r>
        <w:rPr>
          <w:spacing w:val="15"/>
        </w:rPr>
        <w:t xml:space="preserve"> </w:t>
      </w:r>
      <w:r>
        <w:t>the</w:t>
      </w:r>
      <w:r>
        <w:rPr>
          <w:spacing w:val="15"/>
        </w:rPr>
        <w:t xml:space="preserve"> </w:t>
      </w:r>
      <w:r>
        <w:t>User,</w:t>
      </w:r>
      <w:r>
        <w:rPr>
          <w:spacing w:val="15"/>
        </w:rPr>
        <w:t xml:space="preserve"> </w:t>
      </w:r>
      <w:r>
        <w:t>this</w:t>
      </w:r>
      <w:r>
        <w:rPr>
          <w:spacing w:val="15"/>
        </w:rPr>
        <w:t xml:space="preserve"> </w:t>
      </w:r>
      <w:r>
        <w:t>function</w:t>
      </w:r>
      <w:r>
        <w:rPr>
          <w:spacing w:val="15"/>
        </w:rPr>
        <w:t xml:space="preserve"> </w:t>
      </w:r>
      <w:r>
        <w:t>will</w:t>
      </w:r>
      <w:r>
        <w:rPr>
          <w:spacing w:val="15"/>
        </w:rPr>
        <w:t xml:space="preserve"> </w:t>
      </w:r>
      <w:r>
        <w:t>be</w:t>
      </w:r>
      <w:r>
        <w:rPr>
          <w:spacing w:val="15"/>
        </w:rPr>
        <w:t xml:space="preserve"> </w:t>
      </w:r>
      <w:r>
        <w:t>important</w:t>
      </w:r>
      <w:r>
        <w:rPr>
          <w:spacing w:val="15"/>
        </w:rPr>
        <w:t xml:space="preserve"> </w:t>
      </w:r>
      <w:r>
        <w:t>to track modifications and audit the process.</w:t>
      </w:r>
    </w:p>
    <w:p w14:paraId="7BE1CC95" w14:textId="77777777" w:rsidR="000C2409" w:rsidRDefault="005E3753">
      <w:pPr>
        <w:pStyle w:val="BodyText"/>
        <w:spacing w:before="4"/>
        <w:rPr>
          <w:sz w:val="7"/>
        </w:rPr>
      </w:pPr>
      <w:r>
        <w:rPr>
          <w:noProof/>
        </w:rPr>
        <w:drawing>
          <wp:anchor distT="0" distB="0" distL="0" distR="0" simplePos="0" relativeHeight="487595008" behindDoc="1" locked="0" layoutInCell="1" allowOverlap="1" wp14:anchorId="50D4401D" wp14:editId="79AC67E2">
            <wp:simplePos x="0" y="0"/>
            <wp:positionH relativeFrom="page">
              <wp:posOffset>808047</wp:posOffset>
            </wp:positionH>
            <wp:positionV relativeFrom="paragraph">
              <wp:posOffset>70597</wp:posOffset>
            </wp:positionV>
            <wp:extent cx="5973319" cy="1442275"/>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1" cstate="print"/>
                    <a:stretch>
                      <a:fillRect/>
                    </a:stretch>
                  </pic:blipFill>
                  <pic:spPr>
                    <a:xfrm>
                      <a:off x="0" y="0"/>
                      <a:ext cx="5973319" cy="1442275"/>
                    </a:xfrm>
                    <a:prstGeom prst="rect">
                      <a:avLst/>
                    </a:prstGeom>
                  </pic:spPr>
                </pic:pic>
              </a:graphicData>
            </a:graphic>
          </wp:anchor>
        </w:drawing>
      </w:r>
    </w:p>
    <w:p w14:paraId="06DD8B64" w14:textId="77777777" w:rsidR="00402C9E" w:rsidRDefault="00402C9E" w:rsidP="00402C9E">
      <w:pPr>
        <w:pStyle w:val="BodyText"/>
        <w:spacing w:before="118" w:line="360" w:lineRule="auto"/>
        <w:ind w:left="300"/>
      </w:pPr>
    </w:p>
    <w:p w14:paraId="20727A26" w14:textId="37244E53" w:rsidR="000C2409" w:rsidRDefault="005E3753" w:rsidP="00402C9E">
      <w:pPr>
        <w:pStyle w:val="BodyText"/>
        <w:spacing w:before="118" w:line="360" w:lineRule="auto"/>
        <w:ind w:left="300"/>
      </w:pPr>
      <w:r>
        <w:t xml:space="preserve">The </w:t>
      </w:r>
      <w:r>
        <w:rPr>
          <w:rFonts w:ascii="Courier New"/>
        </w:rPr>
        <w:t>DELETE</w:t>
      </w:r>
      <w:r>
        <w:rPr>
          <w:rFonts w:ascii="Courier New"/>
          <w:spacing w:val="-65"/>
        </w:rPr>
        <w:t xml:space="preserve"> </w:t>
      </w:r>
      <w:r>
        <w:t xml:space="preserve">button will permanently delete the User </w:t>
      </w:r>
      <w:r>
        <w:rPr>
          <w:spacing w:val="-2"/>
        </w:rPr>
        <w:t>record.</w:t>
      </w:r>
    </w:p>
    <w:p w14:paraId="62C4CDC2" w14:textId="77777777" w:rsidR="000C2409" w:rsidRDefault="005E3753" w:rsidP="00402C9E">
      <w:pPr>
        <w:pStyle w:val="BodyText"/>
        <w:spacing w:before="110" w:line="360" w:lineRule="auto"/>
        <w:ind w:left="300"/>
      </w:pPr>
      <w:r>
        <w:t xml:space="preserve">Caution: when deleting a User, the system will also delete all records dependent on that </w:t>
      </w:r>
      <w:r>
        <w:rPr>
          <w:spacing w:val="-2"/>
        </w:rPr>
        <w:t>User.</w:t>
      </w:r>
    </w:p>
    <w:p w14:paraId="33167008" w14:textId="77777777" w:rsidR="000C2409" w:rsidRDefault="005E3753" w:rsidP="00402C9E">
      <w:pPr>
        <w:pStyle w:val="BodyText"/>
        <w:spacing w:before="125" w:line="360" w:lineRule="auto"/>
        <w:ind w:left="300" w:right="797"/>
      </w:pPr>
      <w:r>
        <w:t xml:space="preserve">Deletion can also be performed </w:t>
      </w:r>
      <w:proofErr w:type="spellStart"/>
      <w:r>
        <w:t>en</w:t>
      </w:r>
      <w:proofErr w:type="spellEnd"/>
      <w:r>
        <w:t xml:space="preserve"> bloc. On the Users List screen, select all the User you want to delete, choose the Delete Selected User </w:t>
      </w:r>
      <w:proofErr w:type="gramStart"/>
      <w:r>
        <w:t>action</w:t>
      </w:r>
      <w:proofErr w:type="gramEnd"/>
      <w:r>
        <w:t xml:space="preserve"> and click on the </w:t>
      </w:r>
      <w:r>
        <w:rPr>
          <w:rFonts w:ascii="Courier New"/>
        </w:rPr>
        <w:t>GO</w:t>
      </w:r>
      <w:r>
        <w:rPr>
          <w:rFonts w:ascii="Courier New"/>
          <w:spacing w:val="-48"/>
        </w:rPr>
        <w:t xml:space="preserve"> </w:t>
      </w:r>
      <w:r>
        <w:t>button.</w:t>
      </w:r>
    </w:p>
    <w:p w14:paraId="7ED4B39A" w14:textId="77777777" w:rsidR="000C2409" w:rsidRDefault="005E3753" w:rsidP="00402C9E">
      <w:pPr>
        <w:pStyle w:val="BodyText"/>
        <w:spacing w:before="106" w:line="360" w:lineRule="auto"/>
        <w:ind w:left="300" w:right="797"/>
      </w:pPr>
      <w:r>
        <w:t>Be</w:t>
      </w:r>
      <w:r>
        <w:rPr>
          <w:spacing w:val="29"/>
        </w:rPr>
        <w:t xml:space="preserve"> </w:t>
      </w:r>
      <w:r>
        <w:t>careful,</w:t>
      </w:r>
      <w:r>
        <w:rPr>
          <w:spacing w:val="29"/>
        </w:rPr>
        <w:t xml:space="preserve"> </w:t>
      </w:r>
      <w:r>
        <w:t>this</w:t>
      </w:r>
      <w:r>
        <w:rPr>
          <w:spacing w:val="29"/>
        </w:rPr>
        <w:t xml:space="preserve"> </w:t>
      </w:r>
      <w:r>
        <w:t>elimination</w:t>
      </w:r>
      <w:r>
        <w:rPr>
          <w:spacing w:val="29"/>
        </w:rPr>
        <w:t xml:space="preserve"> </w:t>
      </w:r>
      <w:r>
        <w:t>operation</w:t>
      </w:r>
      <w:r>
        <w:rPr>
          <w:spacing w:val="29"/>
        </w:rPr>
        <w:t xml:space="preserve"> </w:t>
      </w:r>
      <w:r>
        <w:t>will</w:t>
      </w:r>
      <w:r>
        <w:rPr>
          <w:spacing w:val="29"/>
        </w:rPr>
        <w:t xml:space="preserve"> </w:t>
      </w:r>
      <w:r>
        <w:t>be</w:t>
      </w:r>
      <w:r>
        <w:rPr>
          <w:spacing w:val="29"/>
        </w:rPr>
        <w:t xml:space="preserve"> </w:t>
      </w:r>
      <w:r>
        <w:t>definitive</w:t>
      </w:r>
      <w:r>
        <w:rPr>
          <w:spacing w:val="29"/>
        </w:rPr>
        <w:t xml:space="preserve"> </w:t>
      </w:r>
      <w:r>
        <w:t>for</w:t>
      </w:r>
      <w:r>
        <w:rPr>
          <w:spacing w:val="29"/>
        </w:rPr>
        <w:t xml:space="preserve"> </w:t>
      </w:r>
      <w:r>
        <w:t>the</w:t>
      </w:r>
      <w:r>
        <w:rPr>
          <w:spacing w:val="29"/>
        </w:rPr>
        <w:t xml:space="preserve"> </w:t>
      </w:r>
      <w:r>
        <w:t>User</w:t>
      </w:r>
      <w:r>
        <w:rPr>
          <w:spacing w:val="29"/>
        </w:rPr>
        <w:t xml:space="preserve"> </w:t>
      </w:r>
      <w:r>
        <w:t>and</w:t>
      </w:r>
      <w:r>
        <w:rPr>
          <w:spacing w:val="29"/>
        </w:rPr>
        <w:t xml:space="preserve"> </w:t>
      </w:r>
      <w:r>
        <w:t>for</w:t>
      </w:r>
      <w:r>
        <w:rPr>
          <w:spacing w:val="29"/>
        </w:rPr>
        <w:t xml:space="preserve"> </w:t>
      </w:r>
      <w:r>
        <w:t>all</w:t>
      </w:r>
      <w:r>
        <w:rPr>
          <w:spacing w:val="29"/>
        </w:rPr>
        <w:t xml:space="preserve"> </w:t>
      </w:r>
      <w:r>
        <w:t>other</w:t>
      </w:r>
      <w:r>
        <w:rPr>
          <w:spacing w:val="29"/>
        </w:rPr>
        <w:t xml:space="preserve"> </w:t>
      </w:r>
      <w:r>
        <w:t>records</w:t>
      </w:r>
      <w:r>
        <w:rPr>
          <w:spacing w:val="29"/>
        </w:rPr>
        <w:t xml:space="preserve"> </w:t>
      </w:r>
      <w:r>
        <w:t>dependent</w:t>
      </w:r>
      <w:r>
        <w:rPr>
          <w:spacing w:val="29"/>
        </w:rPr>
        <w:t xml:space="preserve"> </w:t>
      </w:r>
      <w:r>
        <w:t>on</w:t>
      </w:r>
      <w:r>
        <w:rPr>
          <w:spacing w:val="29"/>
        </w:rPr>
        <w:t xml:space="preserve"> </w:t>
      </w:r>
      <w:r>
        <w:t>it,</w:t>
      </w:r>
      <w:r>
        <w:rPr>
          <w:spacing w:val="29"/>
        </w:rPr>
        <w:t xml:space="preserve"> </w:t>
      </w:r>
      <w:r>
        <w:t>as already explained.</w:t>
      </w:r>
    </w:p>
    <w:p w14:paraId="7A284B2D" w14:textId="58DFA3F3" w:rsidR="000C2409" w:rsidRPr="00402C9E" w:rsidRDefault="005E3753" w:rsidP="00402C9E">
      <w:pPr>
        <w:pStyle w:val="Heading1"/>
        <w:spacing w:before="78" w:line="360" w:lineRule="auto"/>
      </w:pPr>
      <w:r>
        <w:t xml:space="preserve">For the User, we will have two filter </w:t>
      </w:r>
      <w:r>
        <w:rPr>
          <w:spacing w:val="-2"/>
        </w:rPr>
        <w:t>locations:</w:t>
      </w:r>
    </w:p>
    <w:p w14:paraId="76D8EA97" w14:textId="77777777" w:rsidR="000C2409" w:rsidRDefault="005E3753" w:rsidP="00402C9E">
      <w:pPr>
        <w:pStyle w:val="ListParagraph"/>
        <w:numPr>
          <w:ilvl w:val="0"/>
          <w:numId w:val="6"/>
        </w:numPr>
        <w:tabs>
          <w:tab w:val="left" w:pos="1159"/>
        </w:tabs>
        <w:spacing w:before="0" w:line="276" w:lineRule="auto"/>
        <w:ind w:left="1159" w:hanging="179"/>
        <w:rPr>
          <w:sz w:val="20"/>
        </w:rPr>
      </w:pPr>
      <w:r>
        <w:rPr>
          <w:sz w:val="20"/>
        </w:rPr>
        <w:t xml:space="preserve">First located at the top of the User List screen where we can search </w:t>
      </w:r>
      <w:r>
        <w:rPr>
          <w:spacing w:val="-2"/>
          <w:sz w:val="20"/>
        </w:rPr>
        <w:t>broadly.</w:t>
      </w:r>
    </w:p>
    <w:p w14:paraId="7AAC9CC3" w14:textId="16A18456" w:rsidR="000C2409" w:rsidRPr="00402C9E" w:rsidRDefault="005E3753" w:rsidP="00402C9E">
      <w:pPr>
        <w:pStyle w:val="ListParagraph"/>
        <w:numPr>
          <w:ilvl w:val="0"/>
          <w:numId w:val="6"/>
        </w:numPr>
        <w:tabs>
          <w:tab w:val="left" w:pos="1159"/>
        </w:tabs>
        <w:spacing w:line="276" w:lineRule="auto"/>
        <w:ind w:left="1159" w:hanging="179"/>
        <w:rPr>
          <w:sz w:val="20"/>
        </w:rPr>
      </w:pPr>
      <w:r>
        <w:rPr>
          <w:sz w:val="20"/>
        </w:rPr>
        <w:t xml:space="preserve">Second on the right sidebar, being able to select by status and </w:t>
      </w:r>
      <w:r>
        <w:rPr>
          <w:spacing w:val="-2"/>
          <w:sz w:val="20"/>
        </w:rPr>
        <w:t>actives.</w:t>
      </w:r>
    </w:p>
    <w:p w14:paraId="4D5E8FAA" w14:textId="77777777" w:rsidR="00402C9E" w:rsidRDefault="00402C9E" w:rsidP="00402C9E">
      <w:pPr>
        <w:pStyle w:val="ListParagraph"/>
        <w:tabs>
          <w:tab w:val="left" w:pos="1159"/>
        </w:tabs>
        <w:spacing w:line="276" w:lineRule="auto"/>
        <w:ind w:firstLine="0"/>
        <w:rPr>
          <w:sz w:val="20"/>
        </w:rPr>
      </w:pPr>
    </w:p>
    <w:p w14:paraId="530C860A" w14:textId="3FBA3DFB" w:rsidR="000C2409" w:rsidRPr="00402C9E" w:rsidRDefault="005E3753" w:rsidP="00402C9E">
      <w:pPr>
        <w:pStyle w:val="Heading1"/>
        <w:spacing w:before="8" w:line="360" w:lineRule="auto"/>
      </w:pPr>
      <w:r>
        <w:t xml:space="preserve">To add new User, we will have three different </w:t>
      </w:r>
      <w:r>
        <w:rPr>
          <w:spacing w:val="-2"/>
        </w:rPr>
        <w:t>ways:</w:t>
      </w:r>
    </w:p>
    <w:p w14:paraId="227F2153" w14:textId="77777777" w:rsidR="000C2409" w:rsidRDefault="005E3753" w:rsidP="00402C9E">
      <w:pPr>
        <w:pStyle w:val="ListParagraph"/>
        <w:numPr>
          <w:ilvl w:val="0"/>
          <w:numId w:val="6"/>
        </w:numPr>
        <w:tabs>
          <w:tab w:val="left" w:pos="1159"/>
        </w:tabs>
        <w:spacing w:before="0" w:line="276" w:lineRule="auto"/>
        <w:ind w:left="1159" w:hanging="179"/>
        <w:rPr>
          <w:sz w:val="20"/>
        </w:rPr>
      </w:pPr>
      <w:r>
        <w:rPr>
          <w:sz w:val="20"/>
        </w:rPr>
        <w:t xml:space="preserve">by the </w:t>
      </w:r>
      <w:r>
        <w:rPr>
          <w:rFonts w:ascii="Courier New" w:hAnsi="Courier New"/>
          <w:sz w:val="20"/>
        </w:rPr>
        <w:t>+ Add</w:t>
      </w:r>
      <w:r>
        <w:rPr>
          <w:rFonts w:ascii="Courier New" w:hAnsi="Courier New"/>
          <w:spacing w:val="-65"/>
          <w:sz w:val="20"/>
        </w:rPr>
        <w:t xml:space="preserve"> </w:t>
      </w:r>
      <w:r>
        <w:rPr>
          <w:sz w:val="20"/>
        </w:rPr>
        <w:t xml:space="preserve">button on the left </w:t>
      </w:r>
      <w:r>
        <w:rPr>
          <w:spacing w:val="-2"/>
          <w:sz w:val="20"/>
        </w:rPr>
        <w:t>sidebar.</w:t>
      </w:r>
    </w:p>
    <w:p w14:paraId="022E3204" w14:textId="77777777" w:rsidR="000C2409" w:rsidRDefault="005E3753" w:rsidP="00402C9E">
      <w:pPr>
        <w:pStyle w:val="ListParagraph"/>
        <w:numPr>
          <w:ilvl w:val="0"/>
          <w:numId w:val="6"/>
        </w:numPr>
        <w:tabs>
          <w:tab w:val="left" w:pos="1159"/>
        </w:tabs>
        <w:spacing w:line="276" w:lineRule="auto"/>
        <w:ind w:left="1159" w:hanging="179"/>
        <w:rPr>
          <w:sz w:val="20"/>
        </w:rPr>
      </w:pPr>
      <w:r>
        <w:rPr>
          <w:sz w:val="20"/>
        </w:rPr>
        <w:t xml:space="preserve">Through the </w:t>
      </w:r>
      <w:r>
        <w:rPr>
          <w:rFonts w:ascii="Courier New" w:hAnsi="Courier New"/>
          <w:sz w:val="20"/>
        </w:rPr>
        <w:t>ADD USER +</w:t>
      </w:r>
      <w:r>
        <w:rPr>
          <w:rFonts w:ascii="Courier New" w:hAnsi="Courier New"/>
          <w:spacing w:val="-65"/>
          <w:sz w:val="20"/>
        </w:rPr>
        <w:t xml:space="preserve"> </w:t>
      </w:r>
      <w:r>
        <w:rPr>
          <w:sz w:val="20"/>
        </w:rPr>
        <w:t xml:space="preserve">button in the right field of the Users </w:t>
      </w:r>
      <w:r>
        <w:rPr>
          <w:spacing w:val="-2"/>
          <w:sz w:val="20"/>
        </w:rPr>
        <w:t>list.</w:t>
      </w:r>
    </w:p>
    <w:p w14:paraId="41417428" w14:textId="77777777" w:rsidR="000C2409" w:rsidRDefault="005E3753" w:rsidP="00402C9E">
      <w:pPr>
        <w:pStyle w:val="ListParagraph"/>
        <w:numPr>
          <w:ilvl w:val="0"/>
          <w:numId w:val="6"/>
        </w:numPr>
        <w:tabs>
          <w:tab w:val="left" w:pos="1159"/>
        </w:tabs>
        <w:spacing w:line="276" w:lineRule="auto"/>
        <w:ind w:left="1159" w:hanging="179"/>
        <w:rPr>
          <w:sz w:val="20"/>
        </w:rPr>
      </w:pPr>
      <w:r>
        <w:rPr>
          <w:sz w:val="20"/>
        </w:rPr>
        <w:t xml:space="preserve">Via the </w:t>
      </w:r>
      <w:r>
        <w:rPr>
          <w:rFonts w:ascii="Courier New" w:hAnsi="Courier New"/>
          <w:sz w:val="20"/>
        </w:rPr>
        <w:t>Save and add another</w:t>
      </w:r>
      <w:r>
        <w:rPr>
          <w:rFonts w:ascii="Courier New" w:hAnsi="Courier New"/>
          <w:spacing w:val="-65"/>
          <w:sz w:val="20"/>
        </w:rPr>
        <w:t xml:space="preserve"> </w:t>
      </w:r>
      <w:r>
        <w:rPr>
          <w:sz w:val="20"/>
        </w:rPr>
        <w:t xml:space="preserve">button located within a </w:t>
      </w:r>
      <w:proofErr w:type="gramStart"/>
      <w:r>
        <w:rPr>
          <w:sz w:val="20"/>
        </w:rPr>
        <w:t>User</w:t>
      </w:r>
      <w:proofErr w:type="gramEnd"/>
      <w:r>
        <w:rPr>
          <w:sz w:val="20"/>
        </w:rPr>
        <w:t xml:space="preserve"> </w:t>
      </w:r>
      <w:r>
        <w:rPr>
          <w:spacing w:val="-2"/>
          <w:sz w:val="20"/>
        </w:rPr>
        <w:t>record.</w:t>
      </w:r>
    </w:p>
    <w:p w14:paraId="0711FEED" w14:textId="77777777" w:rsidR="000C2409" w:rsidRDefault="005E3753">
      <w:pPr>
        <w:pStyle w:val="BodyText"/>
        <w:spacing w:before="3"/>
        <w:rPr>
          <w:sz w:val="7"/>
        </w:rPr>
      </w:pPr>
      <w:r>
        <w:rPr>
          <w:noProof/>
        </w:rPr>
        <w:drawing>
          <wp:anchor distT="0" distB="0" distL="0" distR="0" simplePos="0" relativeHeight="487595520" behindDoc="1" locked="0" layoutInCell="1" allowOverlap="1" wp14:anchorId="661A30A7" wp14:editId="15C951B5">
            <wp:simplePos x="0" y="0"/>
            <wp:positionH relativeFrom="page">
              <wp:posOffset>808047</wp:posOffset>
            </wp:positionH>
            <wp:positionV relativeFrom="paragraph">
              <wp:posOffset>70006</wp:posOffset>
            </wp:positionV>
            <wp:extent cx="5973317" cy="2010251"/>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2" cstate="print"/>
                    <a:stretch>
                      <a:fillRect/>
                    </a:stretch>
                  </pic:blipFill>
                  <pic:spPr>
                    <a:xfrm>
                      <a:off x="0" y="0"/>
                      <a:ext cx="5973317" cy="2010251"/>
                    </a:xfrm>
                    <a:prstGeom prst="rect">
                      <a:avLst/>
                    </a:prstGeom>
                  </pic:spPr>
                </pic:pic>
              </a:graphicData>
            </a:graphic>
          </wp:anchor>
        </w:drawing>
      </w:r>
    </w:p>
    <w:p w14:paraId="37D3F15F" w14:textId="77777777" w:rsidR="00402C9E" w:rsidRDefault="00402C9E">
      <w:pPr>
        <w:pStyle w:val="BodyText"/>
        <w:spacing w:before="114" w:line="367" w:lineRule="auto"/>
        <w:ind w:left="300" w:right="1300"/>
      </w:pPr>
    </w:p>
    <w:p w14:paraId="586D6CCA" w14:textId="7C392882" w:rsidR="000C2409" w:rsidRDefault="005E3753" w:rsidP="00402C9E">
      <w:pPr>
        <w:pStyle w:val="BodyText"/>
        <w:spacing w:before="114" w:line="360" w:lineRule="auto"/>
        <w:ind w:left="300" w:right="1300"/>
      </w:pPr>
      <w:r>
        <w:t>After</w:t>
      </w:r>
      <w:r>
        <w:rPr>
          <w:spacing w:val="-2"/>
        </w:rPr>
        <w:t xml:space="preserve"> </w:t>
      </w:r>
      <w:r>
        <w:t>entering</w:t>
      </w:r>
      <w:r>
        <w:rPr>
          <w:spacing w:val="-2"/>
        </w:rPr>
        <w:t xml:space="preserve"> </w:t>
      </w:r>
      <w:r>
        <w:t>the</w:t>
      </w:r>
      <w:r>
        <w:rPr>
          <w:spacing w:val="-2"/>
        </w:rPr>
        <w:t xml:space="preserve"> </w:t>
      </w:r>
      <w:r>
        <w:t>username,</w:t>
      </w:r>
      <w:r>
        <w:rPr>
          <w:spacing w:val="-2"/>
        </w:rPr>
        <w:t xml:space="preserve"> </w:t>
      </w:r>
      <w:r>
        <w:t>and</w:t>
      </w:r>
      <w:r>
        <w:rPr>
          <w:spacing w:val="-2"/>
        </w:rPr>
        <w:t xml:space="preserve"> </w:t>
      </w:r>
      <w:r>
        <w:t>password</w:t>
      </w:r>
      <w:r>
        <w:rPr>
          <w:spacing w:val="-2"/>
        </w:rPr>
        <w:t xml:space="preserve"> </w:t>
      </w:r>
      <w:r>
        <w:t>and</w:t>
      </w:r>
      <w:r>
        <w:rPr>
          <w:spacing w:val="-2"/>
        </w:rPr>
        <w:t xml:space="preserve"> </w:t>
      </w:r>
      <w:r>
        <w:t>saving,</w:t>
      </w:r>
      <w:r>
        <w:rPr>
          <w:spacing w:val="-2"/>
        </w:rPr>
        <w:t xml:space="preserve"> </w:t>
      </w:r>
      <w:r>
        <w:t>the</w:t>
      </w:r>
      <w:r>
        <w:rPr>
          <w:spacing w:val="-2"/>
        </w:rPr>
        <w:t xml:space="preserve"> </w:t>
      </w:r>
      <w:r>
        <w:t>system</w:t>
      </w:r>
      <w:r>
        <w:rPr>
          <w:spacing w:val="-2"/>
        </w:rPr>
        <w:t xml:space="preserve"> </w:t>
      </w:r>
      <w:r>
        <w:t>will</w:t>
      </w:r>
      <w:r>
        <w:rPr>
          <w:spacing w:val="-2"/>
        </w:rPr>
        <w:t xml:space="preserve"> </w:t>
      </w:r>
      <w:r>
        <w:t>be</w:t>
      </w:r>
      <w:r>
        <w:rPr>
          <w:spacing w:val="-2"/>
        </w:rPr>
        <w:t xml:space="preserve"> </w:t>
      </w:r>
      <w:r>
        <w:t>directed</w:t>
      </w:r>
      <w:r>
        <w:rPr>
          <w:spacing w:val="-2"/>
        </w:rPr>
        <w:t xml:space="preserve"> </w:t>
      </w:r>
      <w:r>
        <w:t>to</w:t>
      </w:r>
      <w:r>
        <w:rPr>
          <w:spacing w:val="-2"/>
        </w:rPr>
        <w:t xml:space="preserve"> </w:t>
      </w:r>
      <w:r>
        <w:t>the</w:t>
      </w:r>
      <w:r>
        <w:rPr>
          <w:spacing w:val="-2"/>
        </w:rPr>
        <w:t xml:space="preserve"> </w:t>
      </w:r>
      <w:r>
        <w:t>user</w:t>
      </w:r>
      <w:r>
        <w:rPr>
          <w:spacing w:val="-2"/>
        </w:rPr>
        <w:t xml:space="preserve"> </w:t>
      </w:r>
      <w:r>
        <w:t>details</w:t>
      </w:r>
      <w:r>
        <w:rPr>
          <w:spacing w:val="-2"/>
        </w:rPr>
        <w:t xml:space="preserve"> </w:t>
      </w:r>
      <w:r>
        <w:t>page. Inform the personal data of the first name, last name, and email address.</w:t>
      </w:r>
    </w:p>
    <w:p w14:paraId="78F35F0A" w14:textId="77777777" w:rsidR="000C2409" w:rsidRDefault="005E3753">
      <w:pPr>
        <w:pStyle w:val="BodyText"/>
        <w:ind w:left="772"/>
      </w:pPr>
      <w:r>
        <w:rPr>
          <w:noProof/>
        </w:rPr>
        <w:drawing>
          <wp:inline distT="0" distB="0" distL="0" distR="0" wp14:anchorId="67505AD4" wp14:editId="1092DF9E">
            <wp:extent cx="5829300" cy="2228850"/>
            <wp:effectExtent l="0" t="0" r="0" b="635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3" cstate="print"/>
                    <a:stretch>
                      <a:fillRect/>
                    </a:stretch>
                  </pic:blipFill>
                  <pic:spPr>
                    <a:xfrm>
                      <a:off x="0" y="0"/>
                      <a:ext cx="5835088" cy="2231063"/>
                    </a:xfrm>
                    <a:prstGeom prst="rect">
                      <a:avLst/>
                    </a:prstGeom>
                  </pic:spPr>
                </pic:pic>
              </a:graphicData>
            </a:graphic>
          </wp:inline>
        </w:drawing>
      </w:r>
    </w:p>
    <w:p w14:paraId="1BCE5A21" w14:textId="7CCB1D44" w:rsidR="000C2409" w:rsidRPr="00402C9E" w:rsidRDefault="005E3753" w:rsidP="00402C9E">
      <w:pPr>
        <w:pStyle w:val="Heading1"/>
        <w:spacing w:before="61"/>
      </w:pPr>
      <w:r>
        <w:t xml:space="preserve">Under permissions, </w:t>
      </w:r>
      <w:r>
        <w:rPr>
          <w:spacing w:val="-2"/>
        </w:rPr>
        <w:t>check:</w:t>
      </w:r>
    </w:p>
    <w:p w14:paraId="566465ED" w14:textId="77777777" w:rsidR="000C2409" w:rsidRDefault="005E3753">
      <w:pPr>
        <w:pStyle w:val="ListParagraph"/>
        <w:numPr>
          <w:ilvl w:val="0"/>
          <w:numId w:val="6"/>
        </w:numPr>
        <w:tabs>
          <w:tab w:val="left" w:pos="1159"/>
        </w:tabs>
        <w:spacing w:before="0"/>
        <w:ind w:left="1159" w:hanging="179"/>
        <w:jc w:val="both"/>
        <w:rPr>
          <w:sz w:val="20"/>
        </w:rPr>
      </w:pPr>
      <w:r>
        <w:rPr>
          <w:sz w:val="20"/>
        </w:rPr>
        <w:t xml:space="preserve">Active Box to allow user </w:t>
      </w:r>
      <w:r>
        <w:rPr>
          <w:spacing w:val="-2"/>
          <w:sz w:val="20"/>
        </w:rPr>
        <w:t>activities.</w:t>
      </w:r>
    </w:p>
    <w:p w14:paraId="64A708F1" w14:textId="77777777" w:rsidR="000C2409" w:rsidRDefault="005E3753">
      <w:pPr>
        <w:pStyle w:val="ListParagraph"/>
        <w:numPr>
          <w:ilvl w:val="0"/>
          <w:numId w:val="6"/>
        </w:numPr>
        <w:tabs>
          <w:tab w:val="left" w:pos="1159"/>
        </w:tabs>
        <w:ind w:left="1159" w:hanging="179"/>
        <w:jc w:val="both"/>
        <w:rPr>
          <w:sz w:val="20"/>
        </w:rPr>
      </w:pPr>
      <w:r>
        <w:rPr>
          <w:sz w:val="20"/>
        </w:rPr>
        <w:t xml:space="preserve">Staff to allow the user to access the administration </w:t>
      </w:r>
      <w:r>
        <w:rPr>
          <w:spacing w:val="-4"/>
          <w:sz w:val="20"/>
        </w:rPr>
        <w:t>page</w:t>
      </w:r>
    </w:p>
    <w:p w14:paraId="770EE934" w14:textId="77777777" w:rsidR="000C2409" w:rsidRDefault="005E3753">
      <w:pPr>
        <w:pStyle w:val="ListParagraph"/>
        <w:numPr>
          <w:ilvl w:val="0"/>
          <w:numId w:val="6"/>
        </w:numPr>
        <w:tabs>
          <w:tab w:val="left" w:pos="1160"/>
        </w:tabs>
        <w:spacing w:before="112" w:line="237" w:lineRule="auto"/>
        <w:ind w:right="797"/>
        <w:jc w:val="both"/>
        <w:rPr>
          <w:sz w:val="20"/>
        </w:rPr>
      </w:pPr>
      <w:r>
        <w:rPr>
          <w:sz w:val="20"/>
        </w:rPr>
        <w:t>Superuser to give access to all data and system registration. If this option is not checked, it will be necessary</w:t>
      </w:r>
      <w:r>
        <w:rPr>
          <w:spacing w:val="-1"/>
          <w:sz w:val="20"/>
        </w:rPr>
        <w:t xml:space="preserve"> </w:t>
      </w:r>
      <w:r>
        <w:rPr>
          <w:sz w:val="20"/>
        </w:rPr>
        <w:t>to</w:t>
      </w:r>
      <w:r>
        <w:rPr>
          <w:spacing w:val="-1"/>
          <w:sz w:val="20"/>
        </w:rPr>
        <w:t xml:space="preserve"> </w:t>
      </w:r>
      <w:r>
        <w:rPr>
          <w:sz w:val="20"/>
        </w:rPr>
        <w:t>manually</w:t>
      </w:r>
      <w:r>
        <w:rPr>
          <w:spacing w:val="-1"/>
          <w:sz w:val="20"/>
        </w:rPr>
        <w:t xml:space="preserve"> </w:t>
      </w:r>
      <w:r>
        <w:rPr>
          <w:sz w:val="20"/>
        </w:rPr>
        <w:t>add</w:t>
      </w:r>
      <w:r>
        <w:rPr>
          <w:spacing w:val="-1"/>
          <w:sz w:val="20"/>
        </w:rPr>
        <w:t xml:space="preserve"> </w:t>
      </w:r>
      <w:r>
        <w:rPr>
          <w:sz w:val="20"/>
        </w:rPr>
        <w:t>which</w:t>
      </w:r>
      <w:r>
        <w:rPr>
          <w:spacing w:val="-1"/>
          <w:sz w:val="20"/>
        </w:rPr>
        <w:t xml:space="preserve"> </w:t>
      </w:r>
      <w:r>
        <w:rPr>
          <w:sz w:val="20"/>
        </w:rPr>
        <w:t>records</w:t>
      </w:r>
      <w:r>
        <w:rPr>
          <w:spacing w:val="-1"/>
          <w:sz w:val="20"/>
        </w:rPr>
        <w:t xml:space="preserve"> </w:t>
      </w:r>
      <w:r>
        <w:rPr>
          <w:sz w:val="20"/>
        </w:rPr>
        <w:t>and</w:t>
      </w:r>
      <w:r>
        <w:rPr>
          <w:spacing w:val="-1"/>
          <w:sz w:val="20"/>
        </w:rPr>
        <w:t xml:space="preserve"> </w:t>
      </w:r>
      <w:r>
        <w:rPr>
          <w:sz w:val="20"/>
        </w:rPr>
        <w:t>functions</w:t>
      </w:r>
      <w:r>
        <w:rPr>
          <w:spacing w:val="-1"/>
          <w:sz w:val="20"/>
        </w:rPr>
        <w:t xml:space="preserve"> </w:t>
      </w:r>
      <w:r>
        <w:rPr>
          <w:sz w:val="20"/>
        </w:rPr>
        <w:t>the</w:t>
      </w:r>
      <w:r>
        <w:rPr>
          <w:spacing w:val="-1"/>
          <w:sz w:val="20"/>
        </w:rPr>
        <w:t xml:space="preserve"> </w:t>
      </w:r>
      <w:r>
        <w:rPr>
          <w:sz w:val="20"/>
        </w:rPr>
        <w:t>user</w:t>
      </w:r>
      <w:r>
        <w:rPr>
          <w:spacing w:val="-1"/>
          <w:sz w:val="20"/>
        </w:rPr>
        <w:t xml:space="preserve"> </w:t>
      </w:r>
      <w:r>
        <w:rPr>
          <w:sz w:val="20"/>
        </w:rPr>
        <w:t>will</w:t>
      </w:r>
      <w:r>
        <w:rPr>
          <w:spacing w:val="-1"/>
          <w:sz w:val="20"/>
        </w:rPr>
        <w:t xml:space="preserve"> </w:t>
      </w:r>
      <w:r>
        <w:rPr>
          <w:sz w:val="20"/>
        </w:rPr>
        <w:t>have</w:t>
      </w:r>
      <w:r>
        <w:rPr>
          <w:spacing w:val="-1"/>
          <w:sz w:val="20"/>
        </w:rPr>
        <w:t xml:space="preserve"> </w:t>
      </w:r>
      <w:r>
        <w:rPr>
          <w:sz w:val="20"/>
        </w:rPr>
        <w:t>access</w:t>
      </w:r>
      <w:r>
        <w:rPr>
          <w:spacing w:val="-1"/>
          <w:sz w:val="20"/>
        </w:rPr>
        <w:t xml:space="preserve"> </w:t>
      </w:r>
      <w:r>
        <w:rPr>
          <w:sz w:val="20"/>
        </w:rPr>
        <w:t>to</w:t>
      </w:r>
      <w:r>
        <w:rPr>
          <w:spacing w:val="-1"/>
          <w:sz w:val="20"/>
        </w:rPr>
        <w:t xml:space="preserve"> </w:t>
      </w:r>
      <w:r>
        <w:rPr>
          <w:sz w:val="20"/>
        </w:rPr>
        <w:t>or</w:t>
      </w:r>
      <w:r>
        <w:rPr>
          <w:spacing w:val="-1"/>
          <w:sz w:val="20"/>
        </w:rPr>
        <w:t xml:space="preserve"> </w:t>
      </w:r>
      <w:r>
        <w:rPr>
          <w:sz w:val="20"/>
        </w:rPr>
        <w:t>add</w:t>
      </w:r>
      <w:r>
        <w:rPr>
          <w:spacing w:val="-1"/>
          <w:sz w:val="20"/>
        </w:rPr>
        <w:t xml:space="preserve"> </w:t>
      </w:r>
      <w:r>
        <w:rPr>
          <w:sz w:val="20"/>
        </w:rPr>
        <w:t>a</w:t>
      </w:r>
      <w:r>
        <w:rPr>
          <w:spacing w:val="-1"/>
          <w:sz w:val="20"/>
        </w:rPr>
        <w:t xml:space="preserve"> </w:t>
      </w:r>
      <w:r>
        <w:rPr>
          <w:sz w:val="20"/>
        </w:rPr>
        <w:t>group</w:t>
      </w:r>
      <w:r>
        <w:rPr>
          <w:spacing w:val="-1"/>
          <w:sz w:val="20"/>
        </w:rPr>
        <w:t xml:space="preserve"> </w:t>
      </w:r>
      <w:r>
        <w:rPr>
          <w:sz w:val="20"/>
        </w:rPr>
        <w:t>so</w:t>
      </w:r>
      <w:r>
        <w:rPr>
          <w:spacing w:val="-1"/>
          <w:sz w:val="20"/>
        </w:rPr>
        <w:t xml:space="preserve"> </w:t>
      </w:r>
      <w:r>
        <w:rPr>
          <w:sz w:val="20"/>
        </w:rPr>
        <w:t>that the user can access the system.</w:t>
      </w:r>
    </w:p>
    <w:p w14:paraId="5912F624" w14:textId="77777777" w:rsidR="000C2409" w:rsidRDefault="000C2409">
      <w:pPr>
        <w:pStyle w:val="BodyText"/>
      </w:pPr>
    </w:p>
    <w:p w14:paraId="4779A2FC" w14:textId="77777777" w:rsidR="000C2409" w:rsidRDefault="000C2409">
      <w:pPr>
        <w:pStyle w:val="BodyText"/>
        <w:spacing w:before="11"/>
        <w:rPr>
          <w:sz w:val="13"/>
        </w:rPr>
      </w:pPr>
    </w:p>
    <w:p w14:paraId="206E8A92" w14:textId="77777777" w:rsidR="000C2409" w:rsidRDefault="005E3753">
      <w:pPr>
        <w:pStyle w:val="BodyText"/>
        <w:ind w:left="772"/>
      </w:pPr>
      <w:r>
        <w:rPr>
          <w:noProof/>
        </w:rPr>
        <w:drawing>
          <wp:inline distT="0" distB="0" distL="0" distR="0" wp14:anchorId="31EC6162" wp14:editId="1BCD9034">
            <wp:extent cx="5524500" cy="4845050"/>
            <wp:effectExtent l="0" t="0" r="0" b="635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4" cstate="print"/>
                    <a:stretch>
                      <a:fillRect/>
                    </a:stretch>
                  </pic:blipFill>
                  <pic:spPr>
                    <a:xfrm>
                      <a:off x="0" y="0"/>
                      <a:ext cx="5537333" cy="4856305"/>
                    </a:xfrm>
                    <a:prstGeom prst="rect">
                      <a:avLst/>
                    </a:prstGeom>
                  </pic:spPr>
                </pic:pic>
              </a:graphicData>
            </a:graphic>
          </wp:inline>
        </w:drawing>
      </w:r>
    </w:p>
    <w:p w14:paraId="2EC4CF21" w14:textId="77777777" w:rsidR="00402C9E" w:rsidRDefault="00402C9E">
      <w:pPr>
        <w:pStyle w:val="BodyText"/>
        <w:spacing w:before="86" w:line="244" w:lineRule="auto"/>
        <w:ind w:left="300" w:right="797"/>
      </w:pPr>
    </w:p>
    <w:p w14:paraId="083EFDCC" w14:textId="77777777" w:rsidR="00402C9E" w:rsidRDefault="00402C9E">
      <w:pPr>
        <w:pStyle w:val="BodyText"/>
        <w:spacing w:before="86" w:line="244" w:lineRule="auto"/>
        <w:ind w:left="300" w:right="797"/>
      </w:pPr>
    </w:p>
    <w:p w14:paraId="2625A1D6" w14:textId="77777777" w:rsidR="00402C9E" w:rsidRDefault="00402C9E">
      <w:pPr>
        <w:pStyle w:val="BodyText"/>
        <w:spacing w:before="86" w:line="244" w:lineRule="auto"/>
        <w:ind w:left="300" w:right="797"/>
      </w:pPr>
    </w:p>
    <w:p w14:paraId="4BC6C187" w14:textId="739B4150" w:rsidR="000C2409" w:rsidRDefault="005E3753" w:rsidP="00402C9E">
      <w:pPr>
        <w:pStyle w:val="BodyText"/>
        <w:spacing w:before="86" w:line="360" w:lineRule="auto"/>
        <w:ind w:left="300" w:right="797"/>
      </w:pPr>
      <w:r>
        <w:t>In</w:t>
      </w:r>
      <w:r>
        <w:rPr>
          <w:spacing w:val="27"/>
        </w:rPr>
        <w:t xml:space="preserve"> </w:t>
      </w:r>
      <w:r>
        <w:t>groups,</w:t>
      </w:r>
      <w:r>
        <w:rPr>
          <w:spacing w:val="27"/>
        </w:rPr>
        <w:t xml:space="preserve"> </w:t>
      </w:r>
      <w:r>
        <w:t>inform</w:t>
      </w:r>
      <w:r>
        <w:rPr>
          <w:spacing w:val="27"/>
        </w:rPr>
        <w:t xml:space="preserve"> </w:t>
      </w:r>
      <w:r>
        <w:t>which</w:t>
      </w:r>
      <w:r>
        <w:rPr>
          <w:spacing w:val="27"/>
        </w:rPr>
        <w:t xml:space="preserve"> </w:t>
      </w:r>
      <w:r>
        <w:t>groups</w:t>
      </w:r>
      <w:r>
        <w:rPr>
          <w:spacing w:val="27"/>
        </w:rPr>
        <w:t xml:space="preserve"> </w:t>
      </w:r>
      <w:r>
        <w:t>the</w:t>
      </w:r>
      <w:r>
        <w:rPr>
          <w:spacing w:val="27"/>
        </w:rPr>
        <w:t xml:space="preserve"> </w:t>
      </w:r>
      <w:r>
        <w:t>user</w:t>
      </w:r>
      <w:r>
        <w:rPr>
          <w:spacing w:val="27"/>
        </w:rPr>
        <w:t xml:space="preserve"> </w:t>
      </w:r>
      <w:r>
        <w:t>will</w:t>
      </w:r>
      <w:r>
        <w:rPr>
          <w:spacing w:val="27"/>
        </w:rPr>
        <w:t xml:space="preserve"> </w:t>
      </w:r>
      <w:r>
        <w:t>inherit</w:t>
      </w:r>
      <w:r>
        <w:rPr>
          <w:spacing w:val="27"/>
        </w:rPr>
        <w:t xml:space="preserve"> </w:t>
      </w:r>
      <w:r>
        <w:t>the</w:t>
      </w:r>
      <w:r>
        <w:rPr>
          <w:spacing w:val="27"/>
        </w:rPr>
        <w:t xml:space="preserve"> </w:t>
      </w:r>
      <w:r>
        <w:t>accesses</w:t>
      </w:r>
      <w:r>
        <w:rPr>
          <w:spacing w:val="27"/>
        </w:rPr>
        <w:t xml:space="preserve"> </w:t>
      </w:r>
      <w:r>
        <w:t>to.</w:t>
      </w:r>
      <w:r>
        <w:rPr>
          <w:spacing w:val="27"/>
        </w:rPr>
        <w:t xml:space="preserve"> </w:t>
      </w:r>
      <w:r>
        <w:t>For</w:t>
      </w:r>
      <w:r>
        <w:rPr>
          <w:spacing w:val="27"/>
        </w:rPr>
        <w:t xml:space="preserve"> </w:t>
      </w:r>
      <w:r>
        <w:t>Super</w:t>
      </w:r>
      <w:r>
        <w:rPr>
          <w:spacing w:val="27"/>
        </w:rPr>
        <w:t xml:space="preserve"> </w:t>
      </w:r>
      <w:r>
        <w:t>User,</w:t>
      </w:r>
      <w:r>
        <w:rPr>
          <w:spacing w:val="27"/>
        </w:rPr>
        <w:t xml:space="preserve"> </w:t>
      </w:r>
      <w:r>
        <w:t>it</w:t>
      </w:r>
      <w:r>
        <w:rPr>
          <w:spacing w:val="27"/>
        </w:rPr>
        <w:t xml:space="preserve"> </w:t>
      </w:r>
      <w:r>
        <w:t>will</w:t>
      </w:r>
      <w:r>
        <w:rPr>
          <w:spacing w:val="27"/>
        </w:rPr>
        <w:t xml:space="preserve"> </w:t>
      </w:r>
      <w:r>
        <w:t>not</w:t>
      </w:r>
      <w:r>
        <w:rPr>
          <w:spacing w:val="27"/>
        </w:rPr>
        <w:t xml:space="preserve"> </w:t>
      </w:r>
      <w:r>
        <w:t>be</w:t>
      </w:r>
      <w:r>
        <w:rPr>
          <w:spacing w:val="27"/>
        </w:rPr>
        <w:t xml:space="preserve"> </w:t>
      </w:r>
      <w:r>
        <w:t>necessary</w:t>
      </w:r>
      <w:r>
        <w:rPr>
          <w:spacing w:val="27"/>
        </w:rPr>
        <w:t xml:space="preserve"> </w:t>
      </w:r>
      <w:r>
        <w:t>to advertise any groups as they are given full access.</w:t>
      </w:r>
    </w:p>
    <w:p w14:paraId="22FB449E" w14:textId="77777777" w:rsidR="000C2409" w:rsidRDefault="005E3753" w:rsidP="00402C9E">
      <w:pPr>
        <w:pStyle w:val="BodyText"/>
        <w:spacing w:before="121" w:line="360" w:lineRule="auto"/>
        <w:ind w:left="300"/>
      </w:pPr>
      <w:r>
        <w:t>If</w:t>
      </w:r>
      <w:r>
        <w:rPr>
          <w:spacing w:val="58"/>
        </w:rPr>
        <w:t xml:space="preserve"> </w:t>
      </w:r>
      <w:r>
        <w:t>you</w:t>
      </w:r>
      <w:r>
        <w:rPr>
          <w:spacing w:val="58"/>
        </w:rPr>
        <w:t xml:space="preserve"> </w:t>
      </w:r>
      <w:r>
        <w:t>want</w:t>
      </w:r>
      <w:r>
        <w:rPr>
          <w:spacing w:val="58"/>
        </w:rPr>
        <w:t xml:space="preserve"> </w:t>
      </w:r>
      <w:r>
        <w:t>to</w:t>
      </w:r>
      <w:r>
        <w:rPr>
          <w:spacing w:val="58"/>
        </w:rPr>
        <w:t xml:space="preserve"> </w:t>
      </w:r>
      <w:r>
        <w:t>customize</w:t>
      </w:r>
      <w:r>
        <w:rPr>
          <w:spacing w:val="58"/>
        </w:rPr>
        <w:t xml:space="preserve"> </w:t>
      </w:r>
      <w:r>
        <w:t>the</w:t>
      </w:r>
      <w:r>
        <w:rPr>
          <w:spacing w:val="58"/>
        </w:rPr>
        <w:t xml:space="preserve"> </w:t>
      </w:r>
      <w:r>
        <w:t>user</w:t>
      </w:r>
      <w:r>
        <w:rPr>
          <w:spacing w:val="58"/>
        </w:rPr>
        <w:t xml:space="preserve"> </w:t>
      </w:r>
      <w:r>
        <w:t>or</w:t>
      </w:r>
      <w:r>
        <w:rPr>
          <w:spacing w:val="58"/>
        </w:rPr>
        <w:t xml:space="preserve"> </w:t>
      </w:r>
      <w:r>
        <w:t>add</w:t>
      </w:r>
      <w:r>
        <w:rPr>
          <w:spacing w:val="58"/>
        </w:rPr>
        <w:t xml:space="preserve"> </w:t>
      </w:r>
      <w:r>
        <w:t>more</w:t>
      </w:r>
      <w:r>
        <w:rPr>
          <w:spacing w:val="58"/>
        </w:rPr>
        <w:t xml:space="preserve"> </w:t>
      </w:r>
      <w:r>
        <w:t>system</w:t>
      </w:r>
      <w:r>
        <w:rPr>
          <w:spacing w:val="58"/>
        </w:rPr>
        <w:t xml:space="preserve"> </w:t>
      </w:r>
      <w:r>
        <w:t>functionality</w:t>
      </w:r>
      <w:r>
        <w:rPr>
          <w:spacing w:val="58"/>
        </w:rPr>
        <w:t xml:space="preserve"> </w:t>
      </w:r>
      <w:r>
        <w:t>and</w:t>
      </w:r>
      <w:r>
        <w:rPr>
          <w:spacing w:val="58"/>
        </w:rPr>
        <w:t xml:space="preserve"> </w:t>
      </w:r>
      <w:r>
        <w:t>access</w:t>
      </w:r>
      <w:r>
        <w:rPr>
          <w:spacing w:val="58"/>
        </w:rPr>
        <w:t xml:space="preserve"> </w:t>
      </w:r>
      <w:r>
        <w:t>options,</w:t>
      </w:r>
      <w:r>
        <w:rPr>
          <w:spacing w:val="58"/>
        </w:rPr>
        <w:t xml:space="preserve"> </w:t>
      </w:r>
      <w:r>
        <w:t>access</w:t>
      </w:r>
      <w:r>
        <w:rPr>
          <w:spacing w:val="58"/>
        </w:rPr>
        <w:t xml:space="preserve"> </w:t>
      </w:r>
      <w:r>
        <w:t>the</w:t>
      </w:r>
      <w:r>
        <w:rPr>
          <w:spacing w:val="58"/>
        </w:rPr>
        <w:t xml:space="preserve"> </w:t>
      </w:r>
      <w:r>
        <w:t>user’s permissions type.</w:t>
      </w:r>
    </w:p>
    <w:p w14:paraId="1C841C72" w14:textId="77777777" w:rsidR="000C2409" w:rsidRDefault="005E3753" w:rsidP="00402C9E">
      <w:pPr>
        <w:pStyle w:val="BodyText"/>
        <w:spacing w:before="120" w:line="360" w:lineRule="auto"/>
        <w:ind w:left="300"/>
      </w:pPr>
      <w:r>
        <w:t xml:space="preserve">In user date, we will have how much was the last access and the date when the user was </w:t>
      </w:r>
      <w:r>
        <w:rPr>
          <w:spacing w:val="-2"/>
        </w:rPr>
        <w:t>created.</w:t>
      </w:r>
    </w:p>
    <w:p w14:paraId="1343F9FD" w14:textId="77777777" w:rsidR="000C2409" w:rsidRDefault="005E3753">
      <w:pPr>
        <w:pStyle w:val="BodyText"/>
        <w:spacing w:before="5"/>
        <w:rPr>
          <w:sz w:val="15"/>
        </w:rPr>
      </w:pPr>
      <w:r>
        <w:rPr>
          <w:noProof/>
        </w:rPr>
        <w:drawing>
          <wp:anchor distT="0" distB="0" distL="0" distR="0" simplePos="0" relativeHeight="487596032" behindDoc="1" locked="0" layoutInCell="1" allowOverlap="1" wp14:anchorId="209B23DD" wp14:editId="7ABB8769">
            <wp:simplePos x="0" y="0"/>
            <wp:positionH relativeFrom="page">
              <wp:posOffset>808047</wp:posOffset>
            </wp:positionH>
            <wp:positionV relativeFrom="paragraph">
              <wp:posOffset>130397</wp:posOffset>
            </wp:positionV>
            <wp:extent cx="5973318" cy="1652873"/>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5" cstate="print"/>
                    <a:stretch>
                      <a:fillRect/>
                    </a:stretch>
                  </pic:blipFill>
                  <pic:spPr>
                    <a:xfrm>
                      <a:off x="0" y="0"/>
                      <a:ext cx="5973318" cy="1652873"/>
                    </a:xfrm>
                    <a:prstGeom prst="rect">
                      <a:avLst/>
                    </a:prstGeom>
                  </pic:spPr>
                </pic:pic>
              </a:graphicData>
            </a:graphic>
          </wp:anchor>
        </w:drawing>
      </w:r>
    </w:p>
    <w:p w14:paraId="31DA17B5" w14:textId="77777777" w:rsidR="000C2409" w:rsidRDefault="005E3753" w:rsidP="00402C9E">
      <w:pPr>
        <w:pStyle w:val="BodyText"/>
        <w:spacing w:before="117" w:line="360" w:lineRule="auto"/>
        <w:ind w:left="300"/>
      </w:pPr>
      <w:r>
        <w:t xml:space="preserve">After performing the new parameterizations, save the new </w:t>
      </w:r>
      <w:r>
        <w:rPr>
          <w:spacing w:val="-4"/>
        </w:rPr>
        <w:t>user</w:t>
      </w:r>
    </w:p>
    <w:p w14:paraId="16CC4875" w14:textId="77777777" w:rsidR="000C2409" w:rsidRDefault="000C2409">
      <w:pPr>
        <w:sectPr w:rsidR="000C2409">
          <w:pgSz w:w="11910" w:h="16840"/>
          <w:pgMar w:top="720" w:right="0" w:bottom="660" w:left="500" w:header="472" w:footer="475" w:gutter="0"/>
          <w:cols w:space="720"/>
        </w:sectPr>
      </w:pPr>
    </w:p>
    <w:p w14:paraId="360471D8" w14:textId="77777777" w:rsidR="000C2409" w:rsidRDefault="000C2409">
      <w:pPr>
        <w:pStyle w:val="BodyText"/>
        <w:spacing w:before="1"/>
      </w:pPr>
    </w:p>
    <w:p w14:paraId="63902DEE" w14:textId="77777777" w:rsidR="000C2409" w:rsidRDefault="005E3753">
      <w:pPr>
        <w:pStyle w:val="BodyText"/>
        <w:ind w:left="97"/>
      </w:pPr>
      <w:r>
        <w:rPr>
          <w:noProof/>
        </w:rPr>
        <mc:AlternateContent>
          <mc:Choice Requires="wps">
            <w:drawing>
              <wp:inline distT="0" distB="0" distL="0" distR="0" wp14:anchorId="0746B4D8" wp14:editId="39ED5CE5">
                <wp:extent cx="6670675" cy="289560"/>
                <wp:effectExtent l="0" t="0" r="9525" b="2540"/>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89560"/>
                        </a:xfrm>
                        <a:prstGeom prst="rect">
                          <a:avLst/>
                        </a:prstGeom>
                        <a:noFill/>
                        <a:ln w="3809">
                          <a:noFill/>
                          <a:prstDash val="solid"/>
                        </a:ln>
                      </wps:spPr>
                      <wps:txbx>
                        <w:txbxContent>
                          <w:p w14:paraId="3BF132C0" w14:textId="77777777" w:rsidR="000C2409" w:rsidRDefault="005E3753">
                            <w:pPr>
                              <w:spacing w:before="128" w:line="322" w:lineRule="exact"/>
                              <w:ind w:left="197"/>
                              <w:rPr>
                                <w:b/>
                                <w:color w:val="000000"/>
                                <w:sz w:val="28"/>
                              </w:rPr>
                            </w:pPr>
                            <w:bookmarkStart w:id="15" w:name="_bookmark5"/>
                            <w:bookmarkStart w:id="16" w:name="_bookmark6"/>
                            <w:bookmarkEnd w:id="15"/>
                            <w:bookmarkEnd w:id="16"/>
                            <w:r>
                              <w:rPr>
                                <w:b/>
                                <w:color w:val="1F425B"/>
                                <w:spacing w:val="-2"/>
                                <w:sz w:val="28"/>
                              </w:rPr>
                              <w:t>Group</w:t>
                            </w:r>
                          </w:p>
                        </w:txbxContent>
                      </wps:txbx>
                      <wps:bodyPr wrap="square" lIns="0" tIns="0" rIns="0" bIns="0" rtlCol="0">
                        <a:noAutofit/>
                      </wps:bodyPr>
                    </wps:wsp>
                  </a:graphicData>
                </a:graphic>
              </wp:inline>
            </w:drawing>
          </mc:Choice>
          <mc:Fallback>
            <w:pict>
              <v:shape w14:anchorId="0746B4D8" id="Textbox 33" o:spid="_x0000_s1032" type="#_x0000_t202" style="width:525.25pt;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" filled="f" stroked="f" strokeweight=".1058mm">
                <v:textbox inset="0,0,0,0">
                  <w:txbxContent>
                    <w:p w14:paraId="3BF132C0" w14:textId="77777777" w:rsidR="000C2409" w:rsidRDefault="005E3753">
                      <w:pPr>
                        <w:spacing w:before="128" w:line="322" w:lineRule="exact"/>
                        <w:ind w:left="197"/>
                        <w:rPr>
                          <w:b/>
                          <w:color w:val="000000"/>
                          <w:sz w:val="28"/>
                        </w:rPr>
                      </w:pPr>
                      <w:bookmarkStart w:id="25" w:name="_bookmark5"/>
                      <w:bookmarkStart w:id="26" w:name="_bookmark6"/>
                      <w:bookmarkEnd w:id="25"/>
                      <w:bookmarkEnd w:id="26"/>
                      <w:r>
                        <w:rPr>
                          <w:b/>
                          <w:color w:val="1F425B"/>
                          <w:spacing w:val="-2"/>
                          <w:sz w:val="28"/>
                        </w:rPr>
                        <w:t>Group</w:t>
                      </w:r>
                    </w:p>
                  </w:txbxContent>
                </v:textbox>
                <w10:anchorlock/>
              </v:shape>
            </w:pict>
          </mc:Fallback>
        </mc:AlternateContent>
      </w:r>
    </w:p>
    <w:p w14:paraId="2D3EE1B9" w14:textId="77777777" w:rsidR="000C2409" w:rsidRDefault="005E3753" w:rsidP="00402C9E">
      <w:pPr>
        <w:pStyle w:val="BodyText"/>
        <w:spacing w:before="95" w:line="360" w:lineRule="auto"/>
        <w:ind w:left="300" w:right="797"/>
      </w:pPr>
      <w:r>
        <w:t>The</w:t>
      </w:r>
      <w:r>
        <w:rPr>
          <w:spacing w:val="19"/>
        </w:rPr>
        <w:t xml:space="preserve"> </w:t>
      </w:r>
      <w:r>
        <w:t>groups</w:t>
      </w:r>
      <w:r>
        <w:rPr>
          <w:spacing w:val="19"/>
        </w:rPr>
        <w:t xml:space="preserve"> </w:t>
      </w:r>
      <w:r>
        <w:t>help</w:t>
      </w:r>
      <w:r>
        <w:rPr>
          <w:spacing w:val="19"/>
        </w:rPr>
        <w:t xml:space="preserve"> </w:t>
      </w:r>
      <w:r>
        <w:t>maintain</w:t>
      </w:r>
      <w:r>
        <w:rPr>
          <w:spacing w:val="19"/>
        </w:rPr>
        <w:t xml:space="preserve"> </w:t>
      </w:r>
      <w:r>
        <w:t>access;</w:t>
      </w:r>
      <w:r>
        <w:rPr>
          <w:spacing w:val="19"/>
        </w:rPr>
        <w:t xml:space="preserve"> </w:t>
      </w:r>
      <w:r>
        <w:t>we</w:t>
      </w:r>
      <w:r>
        <w:rPr>
          <w:spacing w:val="19"/>
        </w:rPr>
        <w:t xml:space="preserve"> </w:t>
      </w:r>
      <w:r>
        <w:t>can</w:t>
      </w:r>
      <w:r>
        <w:rPr>
          <w:spacing w:val="19"/>
        </w:rPr>
        <w:t xml:space="preserve"> </w:t>
      </w:r>
      <w:r>
        <w:t>create</w:t>
      </w:r>
      <w:r>
        <w:rPr>
          <w:spacing w:val="19"/>
        </w:rPr>
        <w:t xml:space="preserve"> </w:t>
      </w:r>
      <w:r>
        <w:t>groups</w:t>
      </w:r>
      <w:r>
        <w:rPr>
          <w:spacing w:val="19"/>
        </w:rPr>
        <w:t xml:space="preserve"> </w:t>
      </w:r>
      <w:r>
        <w:t>for</w:t>
      </w:r>
      <w:r>
        <w:rPr>
          <w:spacing w:val="19"/>
        </w:rPr>
        <w:t xml:space="preserve"> </w:t>
      </w:r>
      <w:r>
        <w:t>different</w:t>
      </w:r>
      <w:r>
        <w:rPr>
          <w:spacing w:val="19"/>
        </w:rPr>
        <w:t xml:space="preserve"> </w:t>
      </w:r>
      <w:r>
        <w:t>functions</w:t>
      </w:r>
      <w:r>
        <w:rPr>
          <w:spacing w:val="19"/>
        </w:rPr>
        <w:t xml:space="preserve"> </w:t>
      </w:r>
      <w:r>
        <w:t>and</w:t>
      </w:r>
      <w:r>
        <w:rPr>
          <w:spacing w:val="19"/>
        </w:rPr>
        <w:t xml:space="preserve"> </w:t>
      </w:r>
      <w:r>
        <w:t>assign</w:t>
      </w:r>
      <w:r>
        <w:rPr>
          <w:spacing w:val="19"/>
        </w:rPr>
        <w:t xml:space="preserve"> </w:t>
      </w:r>
      <w:r>
        <w:t>them</w:t>
      </w:r>
      <w:r>
        <w:rPr>
          <w:spacing w:val="19"/>
        </w:rPr>
        <w:t xml:space="preserve"> </w:t>
      </w:r>
      <w:r>
        <w:t>to</w:t>
      </w:r>
      <w:r>
        <w:rPr>
          <w:spacing w:val="19"/>
        </w:rPr>
        <w:t xml:space="preserve"> </w:t>
      </w:r>
      <w:r>
        <w:t>the</w:t>
      </w:r>
      <w:r>
        <w:rPr>
          <w:spacing w:val="19"/>
        </w:rPr>
        <w:t xml:space="preserve"> </w:t>
      </w:r>
      <w:r>
        <w:t>users</w:t>
      </w:r>
      <w:r>
        <w:rPr>
          <w:spacing w:val="19"/>
        </w:rPr>
        <w:t xml:space="preserve"> </w:t>
      </w:r>
      <w:r>
        <w:t>who perform them, thus avoiding giving users undue access.</w:t>
      </w:r>
    </w:p>
    <w:p w14:paraId="60663D03" w14:textId="35995EC3" w:rsidR="000C2409" w:rsidRDefault="00402C9E" w:rsidP="00402C9E">
      <w:pPr>
        <w:pStyle w:val="BodyText"/>
        <w:spacing w:before="120" w:line="360" w:lineRule="auto"/>
        <w:ind w:left="300"/>
      </w:pPr>
      <w:r>
        <w:t>S</w:t>
      </w:r>
      <w:r w:rsidR="005E3753">
        <w:t xml:space="preserve">elect an option </w:t>
      </w:r>
      <w:r w:rsidR="005E3753">
        <w:rPr>
          <w:spacing w:val="-2"/>
        </w:rPr>
        <w:t>Groups.</w:t>
      </w:r>
    </w:p>
    <w:p w14:paraId="4D3F8EE1" w14:textId="6051D98B" w:rsidR="000C2409" w:rsidRDefault="00402C9E">
      <w:pPr>
        <w:pStyle w:val="BodyText"/>
        <w:spacing w:before="9"/>
        <w:rPr>
          <w:sz w:val="7"/>
        </w:rPr>
      </w:pPr>
      <w:r>
        <w:rPr>
          <w:noProof/>
        </w:rPr>
        <w:drawing>
          <wp:anchor distT="0" distB="0" distL="0" distR="0" simplePos="0" relativeHeight="487597056" behindDoc="1" locked="0" layoutInCell="1" allowOverlap="1" wp14:anchorId="600A9BC2" wp14:editId="66DC1AA1">
            <wp:simplePos x="0" y="0"/>
            <wp:positionH relativeFrom="page">
              <wp:posOffset>508200</wp:posOffset>
            </wp:positionH>
            <wp:positionV relativeFrom="paragraph">
              <wp:posOffset>73294</wp:posOffset>
            </wp:positionV>
            <wp:extent cx="6566535" cy="4126229"/>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8" cstate="print"/>
                    <a:stretch>
                      <a:fillRect/>
                    </a:stretch>
                  </pic:blipFill>
                  <pic:spPr>
                    <a:xfrm>
                      <a:off x="0" y="0"/>
                      <a:ext cx="6566535" cy="4126229"/>
                    </a:xfrm>
                    <a:prstGeom prst="rect">
                      <a:avLst/>
                    </a:prstGeom>
                  </pic:spPr>
                </pic:pic>
              </a:graphicData>
            </a:graphic>
            <wp14:sizeRelH relativeFrom="margin">
              <wp14:pctWidth>0</wp14:pctWidth>
            </wp14:sizeRelH>
            <wp14:sizeRelV relativeFrom="margin">
              <wp14:pctHeight>0</wp14:pctHeight>
            </wp14:sizeRelV>
          </wp:anchor>
        </w:drawing>
      </w:r>
    </w:p>
    <w:p w14:paraId="196A9FBC" w14:textId="77777777" w:rsidR="00402C9E" w:rsidRDefault="00402C9E">
      <w:pPr>
        <w:pStyle w:val="BodyText"/>
        <w:spacing w:before="143"/>
        <w:ind w:left="300"/>
      </w:pPr>
    </w:p>
    <w:p w14:paraId="1A593212" w14:textId="2D6BBE27" w:rsidR="000C2409" w:rsidRDefault="005E3753">
      <w:pPr>
        <w:pStyle w:val="BodyText"/>
        <w:spacing w:before="143"/>
        <w:ind w:left="300"/>
        <w:rPr>
          <w:spacing w:val="-2"/>
        </w:rPr>
      </w:pPr>
      <w:r>
        <w:t xml:space="preserve">On the Groups screen, we will have options to consult, modify, </w:t>
      </w:r>
      <w:proofErr w:type="gramStart"/>
      <w:r>
        <w:t>add</w:t>
      </w:r>
      <w:proofErr w:type="gramEnd"/>
      <w:r>
        <w:t xml:space="preserve"> and eliminate </w:t>
      </w:r>
      <w:r>
        <w:rPr>
          <w:spacing w:val="-2"/>
        </w:rPr>
        <w:t>Groups.</w:t>
      </w:r>
    </w:p>
    <w:p w14:paraId="6ED646EC" w14:textId="77777777" w:rsidR="00402C9E" w:rsidRDefault="00402C9E">
      <w:pPr>
        <w:pStyle w:val="BodyText"/>
        <w:spacing w:before="143"/>
        <w:ind w:left="300"/>
      </w:pPr>
    </w:p>
    <w:p w14:paraId="6AE29854" w14:textId="6950EAF0" w:rsidR="000C2409" w:rsidRDefault="005E3753">
      <w:pPr>
        <w:pStyle w:val="BodyText"/>
        <w:spacing w:before="8"/>
        <w:rPr>
          <w:sz w:val="7"/>
        </w:rPr>
      </w:pPr>
      <w:r>
        <w:rPr>
          <w:noProof/>
        </w:rPr>
        <w:drawing>
          <wp:anchor distT="0" distB="0" distL="0" distR="0" simplePos="0" relativeHeight="487597568" behindDoc="1" locked="0" layoutInCell="1" allowOverlap="1" wp14:anchorId="15C21138" wp14:editId="511B5082">
            <wp:simplePos x="0" y="0"/>
            <wp:positionH relativeFrom="page">
              <wp:posOffset>808047</wp:posOffset>
            </wp:positionH>
            <wp:positionV relativeFrom="paragraph">
              <wp:posOffset>73099</wp:posOffset>
            </wp:positionV>
            <wp:extent cx="5973317" cy="1927288"/>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6" cstate="print"/>
                    <a:stretch>
                      <a:fillRect/>
                    </a:stretch>
                  </pic:blipFill>
                  <pic:spPr>
                    <a:xfrm>
                      <a:off x="0" y="0"/>
                      <a:ext cx="5973317" cy="1927288"/>
                    </a:xfrm>
                    <a:prstGeom prst="rect">
                      <a:avLst/>
                    </a:prstGeom>
                  </pic:spPr>
                </pic:pic>
              </a:graphicData>
            </a:graphic>
          </wp:anchor>
        </w:drawing>
      </w:r>
    </w:p>
    <w:p w14:paraId="265FE5C0" w14:textId="77777777" w:rsidR="00402C9E" w:rsidRDefault="00402C9E">
      <w:pPr>
        <w:pStyle w:val="BodyText"/>
        <w:spacing w:before="115"/>
        <w:ind w:left="300"/>
      </w:pPr>
    </w:p>
    <w:p w14:paraId="11FACCC6" w14:textId="57D52100" w:rsidR="000C2409" w:rsidRDefault="005E3753">
      <w:pPr>
        <w:pStyle w:val="BodyText"/>
        <w:spacing w:before="115"/>
        <w:ind w:left="300"/>
      </w:pPr>
      <w:r>
        <w:t xml:space="preserve">On the first screen, we have a view of all available Groups. To consult, click a desired </w:t>
      </w:r>
      <w:r>
        <w:rPr>
          <w:spacing w:val="-2"/>
        </w:rPr>
        <w:t>Group.</w:t>
      </w:r>
    </w:p>
    <w:p w14:paraId="5D8E7DF4" w14:textId="77777777" w:rsidR="000C2409" w:rsidRDefault="000C2409">
      <w:pPr>
        <w:sectPr w:rsidR="000C2409">
          <w:pgSz w:w="11910" w:h="16840"/>
          <w:pgMar w:top="720" w:right="0" w:bottom="660" w:left="500" w:header="472" w:footer="475" w:gutter="0"/>
          <w:cols w:space="720"/>
        </w:sectPr>
      </w:pPr>
    </w:p>
    <w:p w14:paraId="3E82D20E" w14:textId="77777777" w:rsidR="000C2409" w:rsidRDefault="000C2409">
      <w:pPr>
        <w:pStyle w:val="BodyText"/>
      </w:pPr>
    </w:p>
    <w:p w14:paraId="3BC149D0" w14:textId="77777777" w:rsidR="000C2409" w:rsidRDefault="000C2409">
      <w:pPr>
        <w:pStyle w:val="BodyText"/>
        <w:spacing w:before="4"/>
        <w:rPr>
          <w:sz w:val="17"/>
        </w:rPr>
      </w:pPr>
    </w:p>
    <w:p w14:paraId="01398B88" w14:textId="256FA7D3" w:rsidR="000C2409" w:rsidRDefault="005E3753">
      <w:pPr>
        <w:pStyle w:val="BodyText"/>
        <w:ind w:left="892"/>
      </w:pPr>
      <w:r>
        <w:rPr>
          <w:noProof/>
        </w:rPr>
        <w:drawing>
          <wp:inline distT="0" distB="0" distL="0" distR="0" wp14:anchorId="1FEC69CA" wp14:editId="4BA326B3">
            <wp:extent cx="5826539" cy="2616517"/>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7" cstate="print"/>
                    <a:stretch>
                      <a:fillRect/>
                    </a:stretch>
                  </pic:blipFill>
                  <pic:spPr>
                    <a:xfrm>
                      <a:off x="0" y="0"/>
                      <a:ext cx="5826539" cy="2616517"/>
                    </a:xfrm>
                    <a:prstGeom prst="rect">
                      <a:avLst/>
                    </a:prstGeom>
                  </pic:spPr>
                </pic:pic>
              </a:graphicData>
            </a:graphic>
          </wp:inline>
        </w:drawing>
      </w:r>
    </w:p>
    <w:p w14:paraId="4786049F" w14:textId="77777777" w:rsidR="006A15AC" w:rsidRDefault="006A15AC">
      <w:pPr>
        <w:pStyle w:val="BodyText"/>
        <w:ind w:left="892"/>
      </w:pPr>
    </w:p>
    <w:p w14:paraId="17AA8127" w14:textId="77777777" w:rsidR="000C2409" w:rsidRPr="00402C9E" w:rsidRDefault="005E3753" w:rsidP="00402C9E">
      <w:pPr>
        <w:pStyle w:val="Heading1"/>
        <w:spacing w:before="107" w:line="360" w:lineRule="auto"/>
        <w:ind w:right="797"/>
        <w:rPr>
          <w:b w:val="0"/>
          <w:bCs w:val="0"/>
        </w:rPr>
      </w:pPr>
      <w:r w:rsidRPr="00402C9E">
        <w:rPr>
          <w:b w:val="0"/>
          <w:bCs w:val="0"/>
        </w:rPr>
        <w:t>On</w:t>
      </w:r>
      <w:r w:rsidRPr="00402C9E">
        <w:rPr>
          <w:b w:val="0"/>
          <w:bCs w:val="0"/>
          <w:spacing w:val="-2"/>
        </w:rPr>
        <w:t xml:space="preserve"> </w:t>
      </w:r>
      <w:r w:rsidRPr="00402C9E">
        <w:rPr>
          <w:b w:val="0"/>
          <w:bCs w:val="0"/>
        </w:rPr>
        <w:t>the</w:t>
      </w:r>
      <w:r w:rsidRPr="00402C9E">
        <w:rPr>
          <w:b w:val="0"/>
          <w:bCs w:val="0"/>
          <w:spacing w:val="-2"/>
        </w:rPr>
        <w:t xml:space="preserve"> </w:t>
      </w:r>
      <w:r w:rsidRPr="00402C9E">
        <w:rPr>
          <w:b w:val="0"/>
          <w:bCs w:val="0"/>
        </w:rPr>
        <w:t>next</w:t>
      </w:r>
      <w:r w:rsidRPr="00402C9E">
        <w:rPr>
          <w:b w:val="0"/>
          <w:bCs w:val="0"/>
          <w:spacing w:val="-2"/>
        </w:rPr>
        <w:t xml:space="preserve"> </w:t>
      </w:r>
      <w:r w:rsidRPr="00402C9E">
        <w:rPr>
          <w:b w:val="0"/>
          <w:bCs w:val="0"/>
        </w:rPr>
        <w:t>screen,</w:t>
      </w:r>
      <w:r w:rsidRPr="00402C9E">
        <w:rPr>
          <w:b w:val="0"/>
          <w:bCs w:val="0"/>
          <w:spacing w:val="-2"/>
        </w:rPr>
        <w:t xml:space="preserve"> </w:t>
      </w:r>
      <w:r w:rsidRPr="00402C9E">
        <w:rPr>
          <w:b w:val="0"/>
          <w:bCs w:val="0"/>
        </w:rPr>
        <w:t>we</w:t>
      </w:r>
      <w:r w:rsidRPr="00402C9E">
        <w:rPr>
          <w:b w:val="0"/>
          <w:bCs w:val="0"/>
          <w:spacing w:val="-2"/>
        </w:rPr>
        <w:t xml:space="preserve"> </w:t>
      </w:r>
      <w:r w:rsidRPr="00402C9E">
        <w:rPr>
          <w:b w:val="0"/>
          <w:bCs w:val="0"/>
        </w:rPr>
        <w:t>have</w:t>
      </w:r>
      <w:r w:rsidRPr="00402C9E">
        <w:rPr>
          <w:b w:val="0"/>
          <w:bCs w:val="0"/>
          <w:spacing w:val="-2"/>
        </w:rPr>
        <w:t xml:space="preserve"> </w:t>
      </w:r>
      <w:r w:rsidRPr="00402C9E">
        <w:rPr>
          <w:b w:val="0"/>
          <w:bCs w:val="0"/>
        </w:rPr>
        <w:t>all</w:t>
      </w:r>
      <w:r w:rsidRPr="00402C9E">
        <w:rPr>
          <w:b w:val="0"/>
          <w:bCs w:val="0"/>
          <w:spacing w:val="-2"/>
        </w:rPr>
        <w:t xml:space="preserve"> </w:t>
      </w:r>
      <w:r w:rsidRPr="00402C9E">
        <w:rPr>
          <w:b w:val="0"/>
          <w:bCs w:val="0"/>
        </w:rPr>
        <w:t>the</w:t>
      </w:r>
      <w:r w:rsidRPr="00402C9E">
        <w:rPr>
          <w:b w:val="0"/>
          <w:bCs w:val="0"/>
          <w:spacing w:val="-2"/>
        </w:rPr>
        <w:t xml:space="preserve"> </w:t>
      </w:r>
      <w:r w:rsidRPr="00402C9E">
        <w:rPr>
          <w:b w:val="0"/>
          <w:bCs w:val="0"/>
        </w:rPr>
        <w:t>Group</w:t>
      </w:r>
      <w:r w:rsidRPr="00402C9E">
        <w:rPr>
          <w:b w:val="0"/>
          <w:bCs w:val="0"/>
          <w:spacing w:val="-2"/>
        </w:rPr>
        <w:t xml:space="preserve"> </w:t>
      </w:r>
      <w:r w:rsidRPr="00402C9E">
        <w:rPr>
          <w:b w:val="0"/>
          <w:bCs w:val="0"/>
        </w:rPr>
        <w:t>fields</w:t>
      </w:r>
      <w:r w:rsidRPr="00402C9E">
        <w:rPr>
          <w:b w:val="0"/>
          <w:bCs w:val="0"/>
          <w:spacing w:val="-2"/>
        </w:rPr>
        <w:t xml:space="preserve"> </w:t>
      </w:r>
      <w:r w:rsidRPr="00402C9E">
        <w:rPr>
          <w:b w:val="0"/>
          <w:bCs w:val="0"/>
        </w:rPr>
        <w:t>open</w:t>
      </w:r>
      <w:r w:rsidRPr="00402C9E">
        <w:rPr>
          <w:b w:val="0"/>
          <w:bCs w:val="0"/>
          <w:spacing w:val="-2"/>
        </w:rPr>
        <w:t xml:space="preserve"> </w:t>
      </w:r>
      <w:r w:rsidRPr="00402C9E">
        <w:rPr>
          <w:b w:val="0"/>
          <w:bCs w:val="0"/>
        </w:rPr>
        <w:t>for</w:t>
      </w:r>
      <w:r w:rsidRPr="00402C9E">
        <w:rPr>
          <w:b w:val="0"/>
          <w:bCs w:val="0"/>
          <w:spacing w:val="-2"/>
        </w:rPr>
        <w:t xml:space="preserve"> </w:t>
      </w:r>
      <w:r w:rsidRPr="00402C9E">
        <w:rPr>
          <w:b w:val="0"/>
          <w:bCs w:val="0"/>
        </w:rPr>
        <w:t>modifications.</w:t>
      </w:r>
      <w:r w:rsidRPr="00402C9E">
        <w:rPr>
          <w:b w:val="0"/>
          <w:bCs w:val="0"/>
          <w:spacing w:val="-2"/>
        </w:rPr>
        <w:t xml:space="preserve"> </w:t>
      </w:r>
      <w:r w:rsidRPr="00402C9E">
        <w:rPr>
          <w:b w:val="0"/>
          <w:bCs w:val="0"/>
        </w:rPr>
        <w:t>To</w:t>
      </w:r>
      <w:r w:rsidRPr="00402C9E">
        <w:rPr>
          <w:b w:val="0"/>
          <w:bCs w:val="0"/>
          <w:spacing w:val="-2"/>
        </w:rPr>
        <w:t xml:space="preserve"> </w:t>
      </w:r>
      <w:r w:rsidRPr="00402C9E">
        <w:rPr>
          <w:b w:val="0"/>
          <w:bCs w:val="0"/>
        </w:rPr>
        <w:t>modify,</w:t>
      </w:r>
      <w:r w:rsidRPr="00402C9E">
        <w:rPr>
          <w:b w:val="0"/>
          <w:bCs w:val="0"/>
          <w:spacing w:val="-2"/>
        </w:rPr>
        <w:t xml:space="preserve"> </w:t>
      </w:r>
      <w:r w:rsidRPr="00402C9E">
        <w:rPr>
          <w:b w:val="0"/>
          <w:bCs w:val="0"/>
        </w:rPr>
        <w:t>change</w:t>
      </w:r>
      <w:r w:rsidRPr="00402C9E">
        <w:rPr>
          <w:b w:val="0"/>
          <w:bCs w:val="0"/>
          <w:spacing w:val="-2"/>
        </w:rPr>
        <w:t xml:space="preserve"> </w:t>
      </w:r>
      <w:r w:rsidRPr="00402C9E">
        <w:rPr>
          <w:b w:val="0"/>
          <w:bCs w:val="0"/>
        </w:rPr>
        <w:t>the</w:t>
      </w:r>
      <w:r w:rsidRPr="00402C9E">
        <w:rPr>
          <w:b w:val="0"/>
          <w:bCs w:val="0"/>
          <w:spacing w:val="-2"/>
        </w:rPr>
        <w:t xml:space="preserve"> </w:t>
      </w:r>
      <w:r w:rsidRPr="00402C9E">
        <w:rPr>
          <w:b w:val="0"/>
          <w:bCs w:val="0"/>
        </w:rPr>
        <w:t>desired information and select one of the three button options:</w:t>
      </w:r>
    </w:p>
    <w:p w14:paraId="68CB2627" w14:textId="77777777" w:rsidR="000C2409" w:rsidRDefault="005E3753">
      <w:pPr>
        <w:pStyle w:val="ListParagraph"/>
        <w:numPr>
          <w:ilvl w:val="0"/>
          <w:numId w:val="5"/>
        </w:numPr>
        <w:tabs>
          <w:tab w:val="left" w:pos="1160"/>
        </w:tabs>
        <w:spacing w:before="0" w:line="230" w:lineRule="auto"/>
        <w:ind w:right="797"/>
        <w:rPr>
          <w:sz w:val="20"/>
        </w:rPr>
      </w:pPr>
      <w:r>
        <w:rPr>
          <w:rFonts w:ascii="Courier New" w:hAnsi="Courier New"/>
          <w:sz w:val="20"/>
        </w:rPr>
        <w:t>Save and add another</w:t>
      </w:r>
      <w:r>
        <w:rPr>
          <w:sz w:val="20"/>
        </w:rPr>
        <w:t>:</w:t>
      </w:r>
      <w:r>
        <w:rPr>
          <w:spacing w:val="23"/>
          <w:sz w:val="20"/>
        </w:rPr>
        <w:t xml:space="preserve"> </w:t>
      </w:r>
      <w:r>
        <w:rPr>
          <w:sz w:val="20"/>
        </w:rPr>
        <w:t>Will</w:t>
      </w:r>
      <w:r>
        <w:rPr>
          <w:spacing w:val="23"/>
          <w:sz w:val="20"/>
        </w:rPr>
        <w:t xml:space="preserve"> </w:t>
      </w:r>
      <w:r>
        <w:rPr>
          <w:sz w:val="20"/>
        </w:rPr>
        <w:t>save</w:t>
      </w:r>
      <w:r>
        <w:rPr>
          <w:spacing w:val="23"/>
          <w:sz w:val="20"/>
        </w:rPr>
        <w:t xml:space="preserve"> </w:t>
      </w:r>
      <w:r>
        <w:rPr>
          <w:sz w:val="20"/>
        </w:rPr>
        <w:t>the</w:t>
      </w:r>
      <w:r>
        <w:rPr>
          <w:spacing w:val="23"/>
          <w:sz w:val="20"/>
        </w:rPr>
        <w:t xml:space="preserve"> </w:t>
      </w:r>
      <w:r>
        <w:rPr>
          <w:sz w:val="20"/>
        </w:rPr>
        <w:t>changes</w:t>
      </w:r>
      <w:r>
        <w:rPr>
          <w:spacing w:val="23"/>
          <w:sz w:val="20"/>
        </w:rPr>
        <w:t xml:space="preserve"> </w:t>
      </w:r>
      <w:r>
        <w:rPr>
          <w:sz w:val="20"/>
        </w:rPr>
        <w:t>and</w:t>
      </w:r>
      <w:r>
        <w:rPr>
          <w:spacing w:val="23"/>
          <w:sz w:val="20"/>
        </w:rPr>
        <w:t xml:space="preserve"> </w:t>
      </w:r>
      <w:r>
        <w:rPr>
          <w:sz w:val="20"/>
        </w:rPr>
        <w:t>open</w:t>
      </w:r>
      <w:r>
        <w:rPr>
          <w:spacing w:val="23"/>
          <w:sz w:val="20"/>
        </w:rPr>
        <w:t xml:space="preserve"> </w:t>
      </w:r>
      <w:r>
        <w:rPr>
          <w:sz w:val="20"/>
        </w:rPr>
        <w:t>a</w:t>
      </w:r>
      <w:r>
        <w:rPr>
          <w:spacing w:val="23"/>
          <w:sz w:val="20"/>
        </w:rPr>
        <w:t xml:space="preserve"> </w:t>
      </w:r>
      <w:r>
        <w:rPr>
          <w:sz w:val="20"/>
        </w:rPr>
        <w:t>blank</w:t>
      </w:r>
      <w:r>
        <w:rPr>
          <w:spacing w:val="23"/>
          <w:sz w:val="20"/>
        </w:rPr>
        <w:t xml:space="preserve"> </w:t>
      </w:r>
      <w:r>
        <w:rPr>
          <w:sz w:val="20"/>
        </w:rPr>
        <w:t>User</w:t>
      </w:r>
      <w:r>
        <w:rPr>
          <w:spacing w:val="23"/>
          <w:sz w:val="20"/>
        </w:rPr>
        <w:t xml:space="preserve"> </w:t>
      </w:r>
      <w:r>
        <w:rPr>
          <w:sz w:val="20"/>
        </w:rPr>
        <w:t>screen</w:t>
      </w:r>
      <w:r>
        <w:rPr>
          <w:spacing w:val="23"/>
          <w:sz w:val="20"/>
        </w:rPr>
        <w:t xml:space="preserve"> </w:t>
      </w:r>
      <w:r>
        <w:rPr>
          <w:sz w:val="20"/>
        </w:rPr>
        <w:t>to</w:t>
      </w:r>
      <w:r>
        <w:rPr>
          <w:spacing w:val="23"/>
          <w:sz w:val="20"/>
        </w:rPr>
        <w:t xml:space="preserve"> </w:t>
      </w:r>
      <w:r>
        <w:rPr>
          <w:sz w:val="20"/>
        </w:rPr>
        <w:t>add</w:t>
      </w:r>
      <w:r>
        <w:rPr>
          <w:spacing w:val="23"/>
          <w:sz w:val="20"/>
        </w:rPr>
        <w:t xml:space="preserve"> </w:t>
      </w:r>
      <w:r>
        <w:rPr>
          <w:sz w:val="20"/>
        </w:rPr>
        <w:t>a</w:t>
      </w:r>
      <w:r>
        <w:rPr>
          <w:spacing w:val="23"/>
          <w:sz w:val="20"/>
        </w:rPr>
        <w:t xml:space="preserve"> </w:t>
      </w:r>
      <w:r>
        <w:rPr>
          <w:sz w:val="20"/>
        </w:rPr>
        <w:t>new</w:t>
      </w:r>
      <w:r>
        <w:rPr>
          <w:spacing w:val="23"/>
          <w:sz w:val="20"/>
        </w:rPr>
        <w:t xml:space="preserve"> </w:t>
      </w:r>
      <w:r>
        <w:rPr>
          <w:sz w:val="20"/>
        </w:rPr>
        <w:t xml:space="preserve">Group </w:t>
      </w:r>
      <w:r>
        <w:rPr>
          <w:spacing w:val="-2"/>
          <w:sz w:val="20"/>
        </w:rPr>
        <w:t>record.</w:t>
      </w:r>
    </w:p>
    <w:p w14:paraId="54839879" w14:textId="77777777" w:rsidR="000C2409" w:rsidRDefault="005E3753">
      <w:pPr>
        <w:pStyle w:val="ListParagraph"/>
        <w:numPr>
          <w:ilvl w:val="0"/>
          <w:numId w:val="5"/>
        </w:numPr>
        <w:tabs>
          <w:tab w:val="left" w:pos="1159"/>
        </w:tabs>
        <w:spacing w:before="126"/>
        <w:ind w:left="1159" w:hanging="179"/>
        <w:rPr>
          <w:sz w:val="20"/>
        </w:rPr>
      </w:pPr>
      <w:r>
        <w:rPr>
          <w:rFonts w:ascii="Courier New" w:hAnsi="Courier New"/>
          <w:sz w:val="20"/>
        </w:rPr>
        <w:t xml:space="preserve">Save and </w:t>
      </w:r>
      <w:proofErr w:type="gramStart"/>
      <w:r>
        <w:rPr>
          <w:rFonts w:ascii="Courier New" w:hAnsi="Courier New"/>
          <w:sz w:val="20"/>
        </w:rPr>
        <w:t>Continue</w:t>
      </w:r>
      <w:proofErr w:type="gramEnd"/>
      <w:r>
        <w:rPr>
          <w:rFonts w:ascii="Courier New" w:hAnsi="Courier New"/>
          <w:sz w:val="20"/>
        </w:rPr>
        <w:t xml:space="preserve"> editing</w:t>
      </w:r>
      <w:r>
        <w:rPr>
          <w:sz w:val="20"/>
        </w:rPr>
        <w:t xml:space="preserve">: Will save the changes and continue on the Group </w:t>
      </w:r>
      <w:r>
        <w:rPr>
          <w:spacing w:val="-2"/>
          <w:sz w:val="20"/>
        </w:rPr>
        <w:t>screen.</w:t>
      </w:r>
    </w:p>
    <w:p w14:paraId="577D3B23" w14:textId="77777777" w:rsidR="000C2409" w:rsidRDefault="005E3753">
      <w:pPr>
        <w:pStyle w:val="ListParagraph"/>
        <w:numPr>
          <w:ilvl w:val="0"/>
          <w:numId w:val="5"/>
        </w:numPr>
        <w:tabs>
          <w:tab w:val="left" w:pos="1159"/>
        </w:tabs>
        <w:ind w:left="1159" w:hanging="179"/>
        <w:rPr>
          <w:sz w:val="20"/>
        </w:rPr>
      </w:pPr>
      <w:r>
        <w:rPr>
          <w:rFonts w:ascii="Courier New" w:hAnsi="Courier New"/>
          <w:sz w:val="20"/>
        </w:rPr>
        <w:t>Save</w:t>
      </w:r>
      <w:r>
        <w:rPr>
          <w:sz w:val="20"/>
        </w:rPr>
        <w:t xml:space="preserve">: Will save the changes and return to the screen with the list of </w:t>
      </w:r>
      <w:r>
        <w:rPr>
          <w:spacing w:val="-2"/>
          <w:sz w:val="20"/>
        </w:rPr>
        <w:t>Groups.</w:t>
      </w:r>
    </w:p>
    <w:p w14:paraId="56D87BDE" w14:textId="77777777" w:rsidR="00402C9E" w:rsidRDefault="00402C9E" w:rsidP="00402C9E">
      <w:pPr>
        <w:pStyle w:val="BodyText"/>
        <w:spacing w:before="50" w:line="360" w:lineRule="auto"/>
        <w:ind w:left="300" w:right="797"/>
      </w:pPr>
    </w:p>
    <w:p w14:paraId="7A529E1B" w14:textId="2A7EA04D" w:rsidR="000C2409" w:rsidRDefault="005E3753" w:rsidP="00402C9E">
      <w:pPr>
        <w:pStyle w:val="BodyText"/>
        <w:spacing w:before="50" w:line="360" w:lineRule="auto"/>
        <w:ind w:left="300" w:right="797"/>
      </w:pPr>
      <w:r>
        <w:t>In the History button, we can consult all the modifications carried out in the Group, this function will be important to track modifications and audit the process.</w:t>
      </w:r>
    </w:p>
    <w:p w14:paraId="4E885D55" w14:textId="77777777" w:rsidR="000C2409" w:rsidRDefault="005E3753">
      <w:pPr>
        <w:pStyle w:val="BodyText"/>
        <w:spacing w:before="10"/>
        <w:rPr>
          <w:sz w:val="15"/>
        </w:rPr>
      </w:pPr>
      <w:r>
        <w:rPr>
          <w:noProof/>
        </w:rPr>
        <w:drawing>
          <wp:anchor distT="0" distB="0" distL="0" distR="0" simplePos="0" relativeHeight="487598080" behindDoc="1" locked="0" layoutInCell="1" allowOverlap="1" wp14:anchorId="4D108355" wp14:editId="0D8B39B6">
            <wp:simplePos x="0" y="0"/>
            <wp:positionH relativeFrom="page">
              <wp:posOffset>1398628</wp:posOffset>
            </wp:positionH>
            <wp:positionV relativeFrom="paragraph">
              <wp:posOffset>134045</wp:posOffset>
            </wp:positionV>
            <wp:extent cx="4811839" cy="84239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8" cstate="print"/>
                    <a:stretch>
                      <a:fillRect/>
                    </a:stretch>
                  </pic:blipFill>
                  <pic:spPr>
                    <a:xfrm>
                      <a:off x="0" y="0"/>
                      <a:ext cx="4811839" cy="842390"/>
                    </a:xfrm>
                    <a:prstGeom prst="rect">
                      <a:avLst/>
                    </a:prstGeom>
                  </pic:spPr>
                </pic:pic>
              </a:graphicData>
            </a:graphic>
          </wp:anchor>
        </w:drawing>
      </w:r>
    </w:p>
    <w:p w14:paraId="60715287" w14:textId="77777777" w:rsidR="000C2409" w:rsidRDefault="000C2409">
      <w:pPr>
        <w:pStyle w:val="BodyText"/>
        <w:rPr>
          <w:sz w:val="19"/>
        </w:rPr>
      </w:pPr>
    </w:p>
    <w:p w14:paraId="1E2CC2C7" w14:textId="77777777" w:rsidR="00402C9E" w:rsidRDefault="00402C9E" w:rsidP="00402C9E">
      <w:pPr>
        <w:pStyle w:val="BodyText"/>
        <w:spacing w:line="360" w:lineRule="auto"/>
        <w:ind w:left="300"/>
      </w:pPr>
    </w:p>
    <w:p w14:paraId="7677FE46" w14:textId="4A14E1F1" w:rsidR="000C2409" w:rsidRDefault="005E3753" w:rsidP="00402C9E">
      <w:pPr>
        <w:pStyle w:val="BodyText"/>
        <w:spacing w:line="360" w:lineRule="auto"/>
        <w:ind w:left="300"/>
      </w:pPr>
      <w:r>
        <w:t xml:space="preserve">The </w:t>
      </w:r>
      <w:r>
        <w:rPr>
          <w:rFonts w:ascii="Courier New"/>
        </w:rPr>
        <w:t>DELETE</w:t>
      </w:r>
      <w:r>
        <w:rPr>
          <w:rFonts w:ascii="Courier New"/>
          <w:spacing w:val="-65"/>
        </w:rPr>
        <w:t xml:space="preserve"> </w:t>
      </w:r>
      <w:r>
        <w:t xml:space="preserve">button will permanently delete the Group </w:t>
      </w:r>
      <w:r>
        <w:rPr>
          <w:spacing w:val="-2"/>
        </w:rPr>
        <w:t>record.</w:t>
      </w:r>
    </w:p>
    <w:p w14:paraId="7462BF95" w14:textId="77777777" w:rsidR="000C2409" w:rsidRDefault="005E3753" w:rsidP="00402C9E">
      <w:pPr>
        <w:pStyle w:val="BodyText"/>
        <w:spacing w:before="110" w:line="360" w:lineRule="auto"/>
        <w:ind w:left="300"/>
      </w:pPr>
      <w:r>
        <w:t xml:space="preserve">Caution: when deleting a Group, the system will also delete all records dependent on that </w:t>
      </w:r>
      <w:r>
        <w:rPr>
          <w:spacing w:val="-2"/>
        </w:rPr>
        <w:t>Group.</w:t>
      </w:r>
    </w:p>
    <w:p w14:paraId="0B5CB696" w14:textId="77777777" w:rsidR="000C2409" w:rsidRDefault="005E3753" w:rsidP="00402C9E">
      <w:pPr>
        <w:pStyle w:val="BodyText"/>
        <w:spacing w:before="125" w:line="360" w:lineRule="auto"/>
        <w:ind w:left="300" w:right="797"/>
      </w:pPr>
      <w:r>
        <w:t>Deletion</w:t>
      </w:r>
      <w:r>
        <w:rPr>
          <w:spacing w:val="-2"/>
        </w:rPr>
        <w:t xml:space="preserve"> </w:t>
      </w:r>
      <w:r>
        <w:t>can</w:t>
      </w:r>
      <w:r>
        <w:rPr>
          <w:spacing w:val="-2"/>
        </w:rPr>
        <w:t xml:space="preserve"> </w:t>
      </w:r>
      <w:r>
        <w:t>also</w:t>
      </w:r>
      <w:r>
        <w:rPr>
          <w:spacing w:val="-2"/>
        </w:rPr>
        <w:t xml:space="preserve"> </w:t>
      </w:r>
      <w:r>
        <w:t>be</w:t>
      </w:r>
      <w:r>
        <w:rPr>
          <w:spacing w:val="-2"/>
        </w:rPr>
        <w:t xml:space="preserve"> </w:t>
      </w:r>
      <w:r>
        <w:t>performed</w:t>
      </w:r>
      <w:r>
        <w:rPr>
          <w:spacing w:val="-2"/>
        </w:rPr>
        <w:t xml:space="preserve"> </w:t>
      </w:r>
      <w:proofErr w:type="spellStart"/>
      <w:r>
        <w:t>en</w:t>
      </w:r>
      <w:proofErr w:type="spellEnd"/>
      <w:r>
        <w:rPr>
          <w:spacing w:val="-2"/>
        </w:rPr>
        <w:t xml:space="preserve"> </w:t>
      </w:r>
      <w:r>
        <w:t>bloc.</w:t>
      </w:r>
      <w:r>
        <w:rPr>
          <w:spacing w:val="-2"/>
        </w:rPr>
        <w:t xml:space="preserve"> </w:t>
      </w:r>
      <w:r>
        <w:t>On</w:t>
      </w:r>
      <w:r>
        <w:rPr>
          <w:spacing w:val="-2"/>
        </w:rPr>
        <w:t xml:space="preserve"> </w:t>
      </w:r>
      <w:r>
        <w:t>the</w:t>
      </w:r>
      <w:r>
        <w:rPr>
          <w:spacing w:val="-2"/>
        </w:rPr>
        <w:t xml:space="preserve"> </w:t>
      </w:r>
      <w:r>
        <w:t>Users</w:t>
      </w:r>
      <w:r>
        <w:rPr>
          <w:spacing w:val="-2"/>
        </w:rPr>
        <w:t xml:space="preserve"> </w:t>
      </w:r>
      <w:r>
        <w:t>Group</w:t>
      </w:r>
      <w:r>
        <w:rPr>
          <w:spacing w:val="-2"/>
        </w:rPr>
        <w:t xml:space="preserve"> </w:t>
      </w:r>
      <w:r>
        <w:t>screen,</w:t>
      </w:r>
      <w:r>
        <w:rPr>
          <w:spacing w:val="-2"/>
        </w:rPr>
        <w:t xml:space="preserve"> </w:t>
      </w:r>
      <w:r>
        <w:t>select</w:t>
      </w:r>
      <w:r>
        <w:rPr>
          <w:spacing w:val="-2"/>
        </w:rPr>
        <w:t xml:space="preserve"> </w:t>
      </w:r>
      <w:r>
        <w:t>all</w:t>
      </w:r>
      <w:r>
        <w:rPr>
          <w:spacing w:val="-2"/>
        </w:rPr>
        <w:t xml:space="preserve"> </w:t>
      </w:r>
      <w:r>
        <w:t>the</w:t>
      </w:r>
      <w:r>
        <w:rPr>
          <w:spacing w:val="-2"/>
        </w:rPr>
        <w:t xml:space="preserve"> </w:t>
      </w:r>
      <w:r>
        <w:t>Group</w:t>
      </w:r>
      <w:r>
        <w:rPr>
          <w:spacing w:val="-2"/>
        </w:rPr>
        <w:t xml:space="preserve"> </w:t>
      </w:r>
      <w:r>
        <w:t>you</w:t>
      </w:r>
      <w:r>
        <w:rPr>
          <w:spacing w:val="-2"/>
        </w:rPr>
        <w:t xml:space="preserve"> </w:t>
      </w:r>
      <w:r>
        <w:t>want</w:t>
      </w:r>
      <w:r>
        <w:rPr>
          <w:spacing w:val="-2"/>
        </w:rPr>
        <w:t xml:space="preserve"> </w:t>
      </w:r>
      <w:r>
        <w:t>to</w:t>
      </w:r>
      <w:r>
        <w:rPr>
          <w:spacing w:val="-2"/>
        </w:rPr>
        <w:t xml:space="preserve"> </w:t>
      </w:r>
      <w:r>
        <w:t>delete,</w:t>
      </w:r>
      <w:r>
        <w:rPr>
          <w:spacing w:val="-2"/>
        </w:rPr>
        <w:t xml:space="preserve"> </w:t>
      </w:r>
      <w:r>
        <w:t xml:space="preserve">choose the Delete Selected Group </w:t>
      </w:r>
      <w:proofErr w:type="gramStart"/>
      <w:r>
        <w:t>action</w:t>
      </w:r>
      <w:proofErr w:type="gramEnd"/>
      <w:r>
        <w:t xml:space="preserve"> and click on the </w:t>
      </w:r>
      <w:r>
        <w:rPr>
          <w:rFonts w:ascii="Courier New"/>
        </w:rPr>
        <w:t>GO</w:t>
      </w:r>
      <w:r>
        <w:rPr>
          <w:rFonts w:ascii="Courier New"/>
          <w:spacing w:val="-50"/>
        </w:rPr>
        <w:t xml:space="preserve"> </w:t>
      </w:r>
      <w:r>
        <w:t>button.</w:t>
      </w:r>
    </w:p>
    <w:p w14:paraId="7ED54AEA" w14:textId="77777777" w:rsidR="000C2409" w:rsidRDefault="005E3753" w:rsidP="00402C9E">
      <w:pPr>
        <w:pStyle w:val="BodyText"/>
        <w:spacing w:before="105" w:line="360" w:lineRule="auto"/>
        <w:ind w:left="300" w:right="797"/>
      </w:pPr>
      <w:r>
        <w:t>Be</w:t>
      </w:r>
      <w:r>
        <w:rPr>
          <w:spacing w:val="22"/>
        </w:rPr>
        <w:t xml:space="preserve"> </w:t>
      </w:r>
      <w:r>
        <w:t>careful,</w:t>
      </w:r>
      <w:r>
        <w:rPr>
          <w:spacing w:val="22"/>
        </w:rPr>
        <w:t xml:space="preserve"> </w:t>
      </w:r>
      <w:r>
        <w:t>this</w:t>
      </w:r>
      <w:r>
        <w:rPr>
          <w:spacing w:val="22"/>
        </w:rPr>
        <w:t xml:space="preserve"> </w:t>
      </w:r>
      <w:r>
        <w:t>elimination</w:t>
      </w:r>
      <w:r>
        <w:rPr>
          <w:spacing w:val="22"/>
        </w:rPr>
        <w:t xml:space="preserve"> </w:t>
      </w:r>
      <w:r>
        <w:t>operation</w:t>
      </w:r>
      <w:r>
        <w:rPr>
          <w:spacing w:val="22"/>
        </w:rPr>
        <w:t xml:space="preserve"> </w:t>
      </w:r>
      <w:r>
        <w:t>will</w:t>
      </w:r>
      <w:r>
        <w:rPr>
          <w:spacing w:val="22"/>
        </w:rPr>
        <w:t xml:space="preserve"> </w:t>
      </w:r>
      <w:r>
        <w:t>be</w:t>
      </w:r>
      <w:r>
        <w:rPr>
          <w:spacing w:val="22"/>
        </w:rPr>
        <w:t xml:space="preserve"> </w:t>
      </w:r>
      <w:r>
        <w:t>definitive</w:t>
      </w:r>
      <w:r>
        <w:rPr>
          <w:spacing w:val="22"/>
        </w:rPr>
        <w:t xml:space="preserve"> </w:t>
      </w:r>
      <w:r>
        <w:t>for</w:t>
      </w:r>
      <w:r>
        <w:rPr>
          <w:spacing w:val="22"/>
        </w:rPr>
        <w:t xml:space="preserve"> </w:t>
      </w:r>
      <w:r>
        <w:t>the</w:t>
      </w:r>
      <w:r>
        <w:rPr>
          <w:spacing w:val="22"/>
        </w:rPr>
        <w:t xml:space="preserve"> </w:t>
      </w:r>
      <w:r>
        <w:t>Group</w:t>
      </w:r>
      <w:r>
        <w:rPr>
          <w:spacing w:val="22"/>
        </w:rPr>
        <w:t xml:space="preserve"> </w:t>
      </w:r>
      <w:r>
        <w:t>and</w:t>
      </w:r>
      <w:r>
        <w:rPr>
          <w:spacing w:val="22"/>
        </w:rPr>
        <w:t xml:space="preserve"> </w:t>
      </w:r>
      <w:r>
        <w:t>for</w:t>
      </w:r>
      <w:r>
        <w:rPr>
          <w:spacing w:val="22"/>
        </w:rPr>
        <w:t xml:space="preserve"> </w:t>
      </w:r>
      <w:r>
        <w:t>all</w:t>
      </w:r>
      <w:r>
        <w:rPr>
          <w:spacing w:val="22"/>
        </w:rPr>
        <w:t xml:space="preserve"> </w:t>
      </w:r>
      <w:r>
        <w:t>other</w:t>
      </w:r>
      <w:r>
        <w:rPr>
          <w:spacing w:val="22"/>
        </w:rPr>
        <w:t xml:space="preserve"> </w:t>
      </w:r>
      <w:r>
        <w:t>records</w:t>
      </w:r>
      <w:r>
        <w:rPr>
          <w:spacing w:val="22"/>
        </w:rPr>
        <w:t xml:space="preserve"> </w:t>
      </w:r>
      <w:r>
        <w:t>dependent</w:t>
      </w:r>
      <w:r>
        <w:rPr>
          <w:spacing w:val="22"/>
        </w:rPr>
        <w:t xml:space="preserve"> </w:t>
      </w:r>
      <w:r>
        <w:t>on</w:t>
      </w:r>
      <w:r>
        <w:rPr>
          <w:spacing w:val="22"/>
        </w:rPr>
        <w:t xml:space="preserve"> </w:t>
      </w:r>
      <w:r>
        <w:t>it,</w:t>
      </w:r>
      <w:r>
        <w:rPr>
          <w:spacing w:val="22"/>
        </w:rPr>
        <w:t xml:space="preserve"> </w:t>
      </w:r>
      <w:r>
        <w:t>as already explained.</w:t>
      </w:r>
    </w:p>
    <w:p w14:paraId="57A7FC93" w14:textId="77777777" w:rsidR="000C2409" w:rsidRPr="00402C9E" w:rsidRDefault="005E3753" w:rsidP="00402C9E">
      <w:pPr>
        <w:pStyle w:val="Heading1"/>
        <w:spacing w:before="79" w:line="360" w:lineRule="auto"/>
        <w:rPr>
          <w:b w:val="0"/>
          <w:bCs w:val="0"/>
        </w:rPr>
      </w:pPr>
      <w:r w:rsidRPr="00402C9E">
        <w:rPr>
          <w:b w:val="0"/>
          <w:bCs w:val="0"/>
        </w:rPr>
        <w:t xml:space="preserve">For the Group, we will have on filter </w:t>
      </w:r>
      <w:r w:rsidRPr="00402C9E">
        <w:rPr>
          <w:b w:val="0"/>
          <w:bCs w:val="0"/>
          <w:spacing w:val="-2"/>
        </w:rPr>
        <w:t>locations:</w:t>
      </w:r>
    </w:p>
    <w:p w14:paraId="02ED149C" w14:textId="77777777" w:rsidR="000C2409" w:rsidRDefault="005E3753" w:rsidP="00402C9E">
      <w:pPr>
        <w:pStyle w:val="ListParagraph"/>
        <w:numPr>
          <w:ilvl w:val="0"/>
          <w:numId w:val="5"/>
        </w:numPr>
        <w:tabs>
          <w:tab w:val="left" w:pos="1159"/>
        </w:tabs>
        <w:spacing w:before="0" w:line="360" w:lineRule="auto"/>
        <w:ind w:left="1159" w:hanging="179"/>
        <w:rPr>
          <w:sz w:val="20"/>
        </w:rPr>
      </w:pPr>
      <w:r>
        <w:rPr>
          <w:sz w:val="20"/>
        </w:rPr>
        <w:t xml:space="preserve">Located at the top of the Group List screen where we can search </w:t>
      </w:r>
      <w:r>
        <w:rPr>
          <w:spacing w:val="-2"/>
          <w:sz w:val="20"/>
        </w:rPr>
        <w:t>broadly.</w:t>
      </w:r>
    </w:p>
    <w:p w14:paraId="1195C0EA" w14:textId="3639192C" w:rsidR="000C2409" w:rsidRPr="00402C9E" w:rsidRDefault="005E3753" w:rsidP="00402C9E">
      <w:pPr>
        <w:pStyle w:val="Heading1"/>
        <w:spacing w:before="8" w:line="360" w:lineRule="auto"/>
        <w:rPr>
          <w:b w:val="0"/>
          <w:bCs w:val="0"/>
        </w:rPr>
      </w:pPr>
      <w:r w:rsidRPr="00402C9E">
        <w:rPr>
          <w:b w:val="0"/>
          <w:bCs w:val="0"/>
        </w:rPr>
        <w:t xml:space="preserve">To add new Group, we will have three different </w:t>
      </w:r>
      <w:r w:rsidRPr="00402C9E">
        <w:rPr>
          <w:b w:val="0"/>
          <w:bCs w:val="0"/>
          <w:spacing w:val="-2"/>
        </w:rPr>
        <w:t>ways:</w:t>
      </w:r>
    </w:p>
    <w:p w14:paraId="3916884E" w14:textId="77777777" w:rsidR="000C2409" w:rsidRDefault="005E3753" w:rsidP="00402C9E">
      <w:pPr>
        <w:pStyle w:val="ListParagraph"/>
        <w:numPr>
          <w:ilvl w:val="0"/>
          <w:numId w:val="5"/>
        </w:numPr>
        <w:tabs>
          <w:tab w:val="left" w:pos="1159"/>
        </w:tabs>
        <w:spacing w:before="0" w:line="360" w:lineRule="auto"/>
        <w:ind w:left="1159" w:hanging="179"/>
        <w:rPr>
          <w:sz w:val="20"/>
        </w:rPr>
      </w:pPr>
      <w:r>
        <w:rPr>
          <w:sz w:val="20"/>
        </w:rPr>
        <w:t xml:space="preserve">by the </w:t>
      </w:r>
      <w:r>
        <w:rPr>
          <w:rFonts w:ascii="Courier New" w:hAnsi="Courier New"/>
          <w:sz w:val="20"/>
        </w:rPr>
        <w:t>+ Add</w:t>
      </w:r>
      <w:r>
        <w:rPr>
          <w:rFonts w:ascii="Courier New" w:hAnsi="Courier New"/>
          <w:spacing w:val="-65"/>
          <w:sz w:val="20"/>
        </w:rPr>
        <w:t xml:space="preserve"> </w:t>
      </w:r>
      <w:r>
        <w:rPr>
          <w:sz w:val="20"/>
        </w:rPr>
        <w:t xml:space="preserve">button on the left </w:t>
      </w:r>
      <w:r>
        <w:rPr>
          <w:spacing w:val="-2"/>
          <w:sz w:val="20"/>
        </w:rPr>
        <w:t>sidebar.</w:t>
      </w:r>
    </w:p>
    <w:p w14:paraId="3077F420" w14:textId="77777777" w:rsidR="000C2409" w:rsidRDefault="005E3753" w:rsidP="00402C9E">
      <w:pPr>
        <w:pStyle w:val="ListParagraph"/>
        <w:numPr>
          <w:ilvl w:val="0"/>
          <w:numId w:val="5"/>
        </w:numPr>
        <w:tabs>
          <w:tab w:val="left" w:pos="1159"/>
        </w:tabs>
        <w:spacing w:line="360" w:lineRule="auto"/>
        <w:ind w:left="1159" w:hanging="179"/>
        <w:rPr>
          <w:sz w:val="20"/>
        </w:rPr>
      </w:pPr>
      <w:r>
        <w:rPr>
          <w:sz w:val="20"/>
        </w:rPr>
        <w:t xml:space="preserve">Through the </w:t>
      </w:r>
      <w:r>
        <w:rPr>
          <w:rFonts w:ascii="Courier New" w:hAnsi="Courier New"/>
          <w:sz w:val="20"/>
        </w:rPr>
        <w:t>ADD GROUP +</w:t>
      </w:r>
      <w:r>
        <w:rPr>
          <w:rFonts w:ascii="Courier New" w:hAnsi="Courier New"/>
          <w:spacing w:val="-65"/>
          <w:sz w:val="20"/>
        </w:rPr>
        <w:t xml:space="preserve"> </w:t>
      </w:r>
      <w:r>
        <w:rPr>
          <w:sz w:val="20"/>
        </w:rPr>
        <w:t xml:space="preserve">button in the right field of the Group </w:t>
      </w:r>
      <w:r>
        <w:rPr>
          <w:spacing w:val="-2"/>
          <w:sz w:val="20"/>
        </w:rPr>
        <w:t>list.</w:t>
      </w:r>
    </w:p>
    <w:p w14:paraId="04DD36A9" w14:textId="77777777" w:rsidR="000C2409" w:rsidRDefault="005E3753" w:rsidP="00402C9E">
      <w:pPr>
        <w:pStyle w:val="ListParagraph"/>
        <w:numPr>
          <w:ilvl w:val="0"/>
          <w:numId w:val="5"/>
        </w:numPr>
        <w:tabs>
          <w:tab w:val="left" w:pos="1159"/>
        </w:tabs>
        <w:spacing w:line="360" w:lineRule="auto"/>
        <w:ind w:left="1159" w:hanging="179"/>
        <w:rPr>
          <w:sz w:val="20"/>
        </w:rPr>
      </w:pPr>
      <w:r>
        <w:rPr>
          <w:sz w:val="20"/>
        </w:rPr>
        <w:t xml:space="preserve">Via the </w:t>
      </w:r>
      <w:r>
        <w:rPr>
          <w:rFonts w:ascii="Courier New" w:hAnsi="Courier New"/>
          <w:sz w:val="20"/>
        </w:rPr>
        <w:t>Save and add another</w:t>
      </w:r>
      <w:r>
        <w:rPr>
          <w:rFonts w:ascii="Courier New" w:hAnsi="Courier New"/>
          <w:spacing w:val="-65"/>
          <w:sz w:val="20"/>
        </w:rPr>
        <w:t xml:space="preserve"> </w:t>
      </w:r>
      <w:r>
        <w:rPr>
          <w:sz w:val="20"/>
        </w:rPr>
        <w:t xml:space="preserve">button located within a Group </w:t>
      </w:r>
      <w:r>
        <w:rPr>
          <w:spacing w:val="-2"/>
          <w:sz w:val="20"/>
        </w:rPr>
        <w:t>record.</w:t>
      </w:r>
    </w:p>
    <w:p w14:paraId="3586AC5D" w14:textId="77777777" w:rsidR="000C2409" w:rsidRDefault="000C2409">
      <w:pPr>
        <w:rPr>
          <w:sz w:val="20"/>
        </w:rPr>
        <w:sectPr w:rsidR="000C2409">
          <w:pgSz w:w="11910" w:h="16840"/>
          <w:pgMar w:top="720" w:right="0" w:bottom="660" w:left="500" w:header="472" w:footer="475" w:gutter="0"/>
          <w:cols w:space="720"/>
        </w:sectPr>
      </w:pPr>
    </w:p>
    <w:p w14:paraId="0A8F43C1" w14:textId="77777777" w:rsidR="000C2409" w:rsidRDefault="000C2409">
      <w:pPr>
        <w:pStyle w:val="BodyText"/>
      </w:pPr>
    </w:p>
    <w:p w14:paraId="35270008" w14:textId="77777777" w:rsidR="000C2409" w:rsidRDefault="000C2409">
      <w:pPr>
        <w:pStyle w:val="BodyText"/>
        <w:spacing w:before="4"/>
        <w:rPr>
          <w:sz w:val="17"/>
        </w:rPr>
      </w:pPr>
    </w:p>
    <w:p w14:paraId="3439003C" w14:textId="77777777" w:rsidR="000C2409" w:rsidRDefault="005E3753">
      <w:pPr>
        <w:pStyle w:val="BodyText"/>
        <w:ind w:left="872"/>
      </w:pPr>
      <w:r>
        <w:rPr>
          <w:noProof/>
        </w:rPr>
        <w:drawing>
          <wp:inline distT="0" distB="0" distL="0" distR="0" wp14:anchorId="3131A8D3" wp14:editId="592678D9">
            <wp:extent cx="5826537" cy="2501646"/>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9" cstate="print"/>
                    <a:stretch>
                      <a:fillRect/>
                    </a:stretch>
                  </pic:blipFill>
                  <pic:spPr>
                    <a:xfrm>
                      <a:off x="0" y="0"/>
                      <a:ext cx="5826537" cy="2501646"/>
                    </a:xfrm>
                    <a:prstGeom prst="rect">
                      <a:avLst/>
                    </a:prstGeom>
                  </pic:spPr>
                </pic:pic>
              </a:graphicData>
            </a:graphic>
          </wp:inline>
        </w:drawing>
      </w:r>
    </w:p>
    <w:p w14:paraId="6DE2939E" w14:textId="77777777" w:rsidR="00402C9E" w:rsidRDefault="00402C9E" w:rsidP="00402C9E">
      <w:pPr>
        <w:pStyle w:val="BodyText"/>
        <w:spacing w:before="150" w:line="360" w:lineRule="auto"/>
        <w:ind w:left="300"/>
        <w:jc w:val="both"/>
      </w:pPr>
    </w:p>
    <w:p w14:paraId="09CAC2A9" w14:textId="5689572F" w:rsidR="000C2409" w:rsidRDefault="005E3753" w:rsidP="00402C9E">
      <w:pPr>
        <w:pStyle w:val="BodyText"/>
        <w:spacing w:before="150" w:line="360" w:lineRule="auto"/>
        <w:ind w:left="300"/>
        <w:jc w:val="both"/>
      </w:pPr>
      <w:r>
        <w:t xml:space="preserve">After entering the username, and password and saving, the system will be directed to the user details </w:t>
      </w:r>
      <w:r>
        <w:rPr>
          <w:spacing w:val="-2"/>
        </w:rPr>
        <w:t>page.</w:t>
      </w:r>
    </w:p>
    <w:p w14:paraId="429A7E19" w14:textId="77777777" w:rsidR="000C2409" w:rsidRDefault="005E3753" w:rsidP="00402C9E">
      <w:pPr>
        <w:pStyle w:val="BodyText"/>
        <w:spacing w:before="125" w:line="360" w:lineRule="auto"/>
        <w:ind w:left="300" w:right="797"/>
        <w:jc w:val="both"/>
      </w:pPr>
      <w:r>
        <w:t>A</w:t>
      </w:r>
      <w:r>
        <w:rPr>
          <w:spacing w:val="-1"/>
        </w:rPr>
        <w:t xml:space="preserve"> </w:t>
      </w:r>
      <w:r>
        <w:t>group</w:t>
      </w:r>
      <w:r>
        <w:rPr>
          <w:spacing w:val="-1"/>
        </w:rPr>
        <w:t xml:space="preserve"> </w:t>
      </w:r>
      <w:r>
        <w:t>combines</w:t>
      </w:r>
      <w:r>
        <w:rPr>
          <w:spacing w:val="-1"/>
        </w:rPr>
        <w:t xml:space="preserve"> </w:t>
      </w:r>
      <w:r>
        <w:t>different</w:t>
      </w:r>
      <w:r>
        <w:rPr>
          <w:spacing w:val="-1"/>
        </w:rPr>
        <w:t xml:space="preserve"> </w:t>
      </w:r>
      <w:r>
        <w:t>table</w:t>
      </w:r>
      <w:r>
        <w:rPr>
          <w:spacing w:val="-1"/>
        </w:rPr>
        <w:t xml:space="preserve"> </w:t>
      </w:r>
      <w:r>
        <w:t>accesses</w:t>
      </w:r>
      <w:r>
        <w:rPr>
          <w:spacing w:val="-1"/>
        </w:rPr>
        <w:t xml:space="preserve"> </w:t>
      </w:r>
      <w:r>
        <w:t>and</w:t>
      </w:r>
      <w:r>
        <w:rPr>
          <w:spacing w:val="-1"/>
        </w:rPr>
        <w:t xml:space="preserve"> </w:t>
      </w:r>
      <w:r>
        <w:t>access</w:t>
      </w:r>
      <w:r>
        <w:rPr>
          <w:spacing w:val="-1"/>
        </w:rPr>
        <w:t xml:space="preserve"> </w:t>
      </w:r>
      <w:r>
        <w:t>types.</w:t>
      </w:r>
      <w:r>
        <w:rPr>
          <w:spacing w:val="-1"/>
        </w:rPr>
        <w:t xml:space="preserve"> </w:t>
      </w:r>
      <w:r>
        <w:t>select</w:t>
      </w:r>
      <w:r>
        <w:rPr>
          <w:spacing w:val="-1"/>
        </w:rPr>
        <w:t xml:space="preserve"> </w:t>
      </w:r>
      <w:r>
        <w:t>the</w:t>
      </w:r>
      <w:r>
        <w:rPr>
          <w:spacing w:val="-1"/>
        </w:rPr>
        <w:t xml:space="preserve"> </w:t>
      </w:r>
      <w:r>
        <w:t>tables,</w:t>
      </w:r>
      <w:r>
        <w:rPr>
          <w:spacing w:val="-1"/>
        </w:rPr>
        <w:t xml:space="preserve"> </w:t>
      </w:r>
      <w:r>
        <w:t>type</w:t>
      </w:r>
      <w:r>
        <w:rPr>
          <w:spacing w:val="-1"/>
        </w:rPr>
        <w:t xml:space="preserve"> </w:t>
      </w:r>
      <w:r>
        <w:t>by</w:t>
      </w:r>
      <w:r>
        <w:rPr>
          <w:spacing w:val="-1"/>
        </w:rPr>
        <w:t xml:space="preserve"> </w:t>
      </w:r>
      <w:r>
        <w:t>the</w:t>
      </w:r>
      <w:r>
        <w:rPr>
          <w:spacing w:val="-1"/>
        </w:rPr>
        <w:t xml:space="preserve"> </w:t>
      </w:r>
      <w:r>
        <w:t>functional</w:t>
      </w:r>
      <w:r>
        <w:rPr>
          <w:spacing w:val="-1"/>
        </w:rPr>
        <w:t xml:space="preserve"> </w:t>
      </w:r>
      <w:r>
        <w:t>relationship</w:t>
      </w:r>
      <w:r>
        <w:rPr>
          <w:spacing w:val="-1"/>
        </w:rPr>
        <w:t xml:space="preserve"> </w:t>
      </w:r>
      <w:r>
        <w:t>on the left, and click the arrow to take to the box on the right. All combinations added in the correct box will be assigned to users who inherit this access group.</w:t>
      </w:r>
    </w:p>
    <w:p w14:paraId="3BE46178" w14:textId="77777777" w:rsidR="000C2409" w:rsidRDefault="005E3753" w:rsidP="00402C9E">
      <w:pPr>
        <w:pStyle w:val="BodyText"/>
        <w:spacing w:before="121" w:line="360" w:lineRule="auto"/>
        <w:ind w:left="300"/>
        <w:jc w:val="both"/>
      </w:pPr>
      <w:r>
        <w:t xml:space="preserve">After performing the new parameterizations, save the new </w:t>
      </w:r>
      <w:r>
        <w:rPr>
          <w:spacing w:val="-2"/>
        </w:rPr>
        <w:t>Group.</w:t>
      </w:r>
    </w:p>
    <w:p w14:paraId="31A3087C" w14:textId="77777777" w:rsidR="00402C9E" w:rsidRDefault="00402C9E">
      <w:pPr>
        <w:rPr>
          <w:sz w:val="14"/>
          <w:szCs w:val="20"/>
        </w:rPr>
      </w:pPr>
      <w:r>
        <w:rPr>
          <w:sz w:val="14"/>
        </w:rPr>
        <w:br w:type="page"/>
      </w:r>
    </w:p>
    <w:p w14:paraId="437C1102" w14:textId="47876E66" w:rsidR="000C2409" w:rsidRDefault="005E3753">
      <w:pPr>
        <w:pStyle w:val="BodyText"/>
        <w:spacing w:before="3"/>
        <w:rPr>
          <w:sz w:val="14"/>
        </w:rPr>
      </w:pPr>
      <w:r>
        <w:rPr>
          <w:noProof/>
        </w:rPr>
        <w:lastRenderedPageBreak/>
        <mc:AlternateContent>
          <mc:Choice Requires="wps">
            <w:drawing>
              <wp:anchor distT="0" distB="0" distL="0" distR="0" simplePos="0" relativeHeight="487598592" behindDoc="1" locked="0" layoutInCell="1" allowOverlap="1" wp14:anchorId="33F700A3" wp14:editId="5876032F">
                <wp:simplePos x="0" y="0"/>
                <wp:positionH relativeFrom="page">
                  <wp:posOffset>381200</wp:posOffset>
                </wp:positionH>
                <wp:positionV relativeFrom="paragraph">
                  <wp:posOffset>123702</wp:posOffset>
                </wp:positionV>
                <wp:extent cx="6670675" cy="320040"/>
                <wp:effectExtent l="0" t="0" r="9525" b="10160"/>
                <wp:wrapTopAndBottom/>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320040"/>
                        </a:xfrm>
                        <a:prstGeom prst="rect">
                          <a:avLst/>
                        </a:prstGeom>
                        <a:noFill/>
                        <a:ln w="3809">
                          <a:noFill/>
                          <a:prstDash val="solid"/>
                        </a:ln>
                      </wps:spPr>
                      <wps:txbx>
                        <w:txbxContent>
                          <w:p w14:paraId="1803CD92" w14:textId="77777777" w:rsidR="000C2409" w:rsidRDefault="005E3753">
                            <w:pPr>
                              <w:spacing w:before="130" w:line="368" w:lineRule="exact"/>
                              <w:ind w:left="197"/>
                              <w:rPr>
                                <w:b/>
                                <w:color w:val="000000"/>
                                <w:sz w:val="32"/>
                              </w:rPr>
                            </w:pPr>
                            <w:bookmarkStart w:id="17" w:name="GE_Application"/>
                            <w:bookmarkStart w:id="18" w:name="_bookmark7"/>
                            <w:bookmarkEnd w:id="17"/>
                            <w:bookmarkEnd w:id="18"/>
                            <w:r>
                              <w:rPr>
                                <w:b/>
                                <w:color w:val="1F425B"/>
                                <w:sz w:val="32"/>
                              </w:rPr>
                              <w:t xml:space="preserve">GE </w:t>
                            </w:r>
                            <w:r>
                              <w:rPr>
                                <w:b/>
                                <w:color w:val="1F425B"/>
                                <w:spacing w:val="-2"/>
                                <w:sz w:val="32"/>
                              </w:rPr>
                              <w:t>Application</w:t>
                            </w:r>
                          </w:p>
                        </w:txbxContent>
                      </wps:txbx>
                      <wps:bodyPr wrap="square" lIns="0" tIns="0" rIns="0" bIns="0" rtlCol="0">
                        <a:noAutofit/>
                      </wps:bodyPr>
                    </wps:wsp>
                  </a:graphicData>
                </a:graphic>
              </wp:anchor>
            </w:drawing>
          </mc:Choice>
          <mc:Fallback>
            <w:pict>
              <v:shape w14:anchorId="33F700A3" id="Textbox 41" o:spid="_x0000_s1033" type="#_x0000_t202" style="position:absolute;margin-left:30pt;margin-top:9.75pt;width:525.25pt;height:25.2pt;z-index:-15717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" filled="f" stroked="f" strokeweight=".1058mm">
                <v:textbox inset="0,0,0,0">
                  <w:txbxContent>
                    <w:p w14:paraId="1803CD92" w14:textId="77777777" w:rsidR="000C2409" w:rsidRDefault="005E3753">
                      <w:pPr>
                        <w:spacing w:before="130" w:line="368" w:lineRule="exact"/>
                        <w:ind w:left="197"/>
                        <w:rPr>
                          <w:b/>
                          <w:color w:val="000000"/>
                          <w:sz w:val="32"/>
                        </w:rPr>
                      </w:pPr>
                      <w:bookmarkStart w:id="29" w:name="GE_Application"/>
                      <w:bookmarkStart w:id="30" w:name="_bookmark7"/>
                      <w:bookmarkEnd w:id="29"/>
                      <w:bookmarkEnd w:id="30"/>
                      <w:r>
                        <w:rPr>
                          <w:b/>
                          <w:color w:val="1F425B"/>
                          <w:sz w:val="32"/>
                        </w:rPr>
                        <w:t xml:space="preserve">GE </w:t>
                      </w:r>
                      <w:r>
                        <w:rPr>
                          <w:b/>
                          <w:color w:val="1F425B"/>
                          <w:spacing w:val="-2"/>
                          <w:sz w:val="32"/>
                        </w:rPr>
                        <w:t>Application</w:t>
                      </w:r>
                    </w:p>
                  </w:txbxContent>
                </v:textbox>
                <w10:wrap type="topAndBottom" anchorx="page"/>
              </v:shape>
            </w:pict>
          </mc:Fallback>
        </mc:AlternateContent>
      </w:r>
    </w:p>
    <w:p w14:paraId="09A56075" w14:textId="77777777" w:rsidR="000C2409" w:rsidRDefault="005E3753" w:rsidP="00402C9E">
      <w:pPr>
        <w:pStyle w:val="BodyText"/>
        <w:spacing w:before="130" w:line="360" w:lineRule="auto"/>
        <w:ind w:left="300" w:right="797"/>
        <w:jc w:val="both"/>
      </w:pPr>
      <w:r>
        <w:t>The GE module is a powerful component of the system that encompasses various functionalities related to data processing</w:t>
      </w:r>
      <w:r>
        <w:rPr>
          <w:spacing w:val="-1"/>
        </w:rPr>
        <w:t xml:space="preserve"> </w:t>
      </w:r>
      <w:r>
        <w:t>and</w:t>
      </w:r>
      <w:r>
        <w:rPr>
          <w:spacing w:val="-1"/>
        </w:rPr>
        <w:t xml:space="preserve"> </w:t>
      </w:r>
      <w:r>
        <w:t>analysis</w:t>
      </w:r>
      <w:r>
        <w:rPr>
          <w:spacing w:val="-1"/>
        </w:rPr>
        <w:t xml:space="preserve"> </w:t>
      </w:r>
      <w:r>
        <w:t>in</w:t>
      </w:r>
      <w:r>
        <w:rPr>
          <w:spacing w:val="-1"/>
        </w:rPr>
        <w:t xml:space="preserve"> </w:t>
      </w:r>
      <w:r>
        <w:t>the</w:t>
      </w:r>
      <w:r>
        <w:rPr>
          <w:spacing w:val="-1"/>
        </w:rPr>
        <w:t xml:space="preserve"> </w:t>
      </w:r>
      <w:r>
        <w:t>context</w:t>
      </w:r>
      <w:r>
        <w:rPr>
          <w:spacing w:val="-1"/>
        </w:rPr>
        <w:t xml:space="preserve"> </w:t>
      </w:r>
      <w:r>
        <w:t>of</w:t>
      </w:r>
      <w:r>
        <w:rPr>
          <w:spacing w:val="-1"/>
        </w:rPr>
        <w:t xml:space="preserve"> </w:t>
      </w:r>
      <w:r>
        <w:t>genomics</w:t>
      </w:r>
      <w:r>
        <w:rPr>
          <w:spacing w:val="-1"/>
        </w:rPr>
        <w:t xml:space="preserve"> </w:t>
      </w:r>
      <w:r>
        <w:t>and</w:t>
      </w:r>
      <w:r>
        <w:rPr>
          <w:spacing w:val="-1"/>
        </w:rPr>
        <w:t xml:space="preserve"> </w:t>
      </w:r>
      <w:r>
        <w:t>exposomes.</w:t>
      </w:r>
      <w:r>
        <w:rPr>
          <w:spacing w:val="-1"/>
        </w:rPr>
        <w:t xml:space="preserve"> </w:t>
      </w:r>
      <w:r>
        <w:t>It</w:t>
      </w:r>
      <w:r>
        <w:rPr>
          <w:spacing w:val="-1"/>
        </w:rPr>
        <w:t xml:space="preserve"> </w:t>
      </w:r>
      <w:r>
        <w:t>consists</w:t>
      </w:r>
      <w:r>
        <w:rPr>
          <w:spacing w:val="-1"/>
        </w:rPr>
        <w:t xml:space="preserve"> </w:t>
      </w:r>
      <w:r>
        <w:t>of</w:t>
      </w:r>
      <w:r>
        <w:rPr>
          <w:spacing w:val="-1"/>
        </w:rPr>
        <w:t xml:space="preserve"> </w:t>
      </w:r>
      <w:r>
        <w:t>two</w:t>
      </w:r>
      <w:r>
        <w:rPr>
          <w:spacing w:val="-1"/>
        </w:rPr>
        <w:t xml:space="preserve"> </w:t>
      </w:r>
      <w:r>
        <w:t>important</w:t>
      </w:r>
      <w:r>
        <w:rPr>
          <w:spacing w:val="-1"/>
        </w:rPr>
        <w:t xml:space="preserve"> </w:t>
      </w:r>
      <w:r>
        <w:t>components:</w:t>
      </w:r>
      <w:r>
        <w:rPr>
          <w:spacing w:val="-1"/>
        </w:rPr>
        <w:t xml:space="preserve"> </w:t>
      </w:r>
      <w:proofErr w:type="spellStart"/>
      <w:r>
        <w:t>GE.db</w:t>
      </w:r>
      <w:proofErr w:type="spellEnd"/>
      <w:r>
        <w:t xml:space="preserve"> and </w:t>
      </w:r>
      <w:proofErr w:type="spellStart"/>
      <w:proofErr w:type="gramStart"/>
      <w:r>
        <w:t>GE.Filter</w:t>
      </w:r>
      <w:proofErr w:type="spellEnd"/>
      <w:proofErr w:type="gramEnd"/>
      <w:r>
        <w:t>.</w:t>
      </w:r>
    </w:p>
    <w:p w14:paraId="28721D1B" w14:textId="77777777" w:rsidR="000C2409" w:rsidRDefault="005E3753" w:rsidP="00402C9E">
      <w:pPr>
        <w:pStyle w:val="ListParagraph"/>
        <w:numPr>
          <w:ilvl w:val="0"/>
          <w:numId w:val="4"/>
        </w:numPr>
        <w:tabs>
          <w:tab w:val="left" w:pos="760"/>
        </w:tabs>
        <w:spacing w:before="180" w:line="360" w:lineRule="auto"/>
        <w:ind w:right="797"/>
        <w:jc w:val="both"/>
        <w:rPr>
          <w:sz w:val="20"/>
        </w:rPr>
      </w:pPr>
      <w:r>
        <w:rPr>
          <w:sz w:val="20"/>
        </w:rPr>
        <w:t xml:space="preserve">The </w:t>
      </w:r>
      <w:proofErr w:type="spellStart"/>
      <w:r>
        <w:rPr>
          <w:sz w:val="20"/>
        </w:rPr>
        <w:t>GE.db</w:t>
      </w:r>
      <w:proofErr w:type="spellEnd"/>
      <w:r>
        <w:rPr>
          <w:sz w:val="20"/>
        </w:rPr>
        <w:t xml:space="preserve"> provides direct access to the underlying database tables, allowing users to retrieve information directly from the IGEM Client DB. It offers the capability to query and analyze data stored in the database tables, empowering users to efficiently extract specific information for their research purposes. Additionally, the </w:t>
      </w:r>
      <w:proofErr w:type="spellStart"/>
      <w:r>
        <w:rPr>
          <w:sz w:val="20"/>
        </w:rPr>
        <w:t>GE.db</w:t>
      </w:r>
      <w:proofErr w:type="spellEnd"/>
      <w:r>
        <w:rPr>
          <w:sz w:val="20"/>
        </w:rPr>
        <w:t xml:space="preserve"> facilitates synchronization between the IGEM Client DB and the Hall Lab DB Server, ensuring the availability of up-to-date data. Users can choose between offline and online synchronization options based on their requirements.</w:t>
      </w:r>
    </w:p>
    <w:p w14:paraId="3CD35BEB" w14:textId="77777777" w:rsidR="000C2409" w:rsidRDefault="005E3753" w:rsidP="00402C9E">
      <w:pPr>
        <w:pStyle w:val="ListParagraph"/>
        <w:numPr>
          <w:ilvl w:val="0"/>
          <w:numId w:val="4"/>
        </w:numPr>
        <w:tabs>
          <w:tab w:val="left" w:pos="760"/>
        </w:tabs>
        <w:spacing w:before="123" w:line="360" w:lineRule="auto"/>
        <w:ind w:right="797"/>
        <w:jc w:val="both"/>
        <w:rPr>
          <w:sz w:val="20"/>
        </w:rPr>
      </w:pPr>
      <w:r>
        <w:rPr>
          <w:sz w:val="20"/>
        </w:rPr>
        <w:t xml:space="preserve">The </w:t>
      </w:r>
      <w:proofErr w:type="spellStart"/>
      <w:proofErr w:type="gramStart"/>
      <w:r>
        <w:rPr>
          <w:sz w:val="20"/>
        </w:rPr>
        <w:t>GE.Filter</w:t>
      </w:r>
      <w:proofErr w:type="spellEnd"/>
      <w:proofErr w:type="gramEnd"/>
      <w:r>
        <w:rPr>
          <w:sz w:val="20"/>
        </w:rPr>
        <w:t xml:space="preserve"> offers a range of functions to filter and retrieve information from the IGEM Client DB, specifically focusing on the relationships and reports related to genomics (G), exposomes (E), and their interactions (</w:t>
      </w:r>
      <w:proofErr w:type="spellStart"/>
      <w:r>
        <w:rPr>
          <w:sz w:val="20"/>
        </w:rPr>
        <w:t>GxE</w:t>
      </w:r>
      <w:proofErr w:type="spellEnd"/>
      <w:r>
        <w:rPr>
          <w:sz w:val="20"/>
        </w:rPr>
        <w:t xml:space="preserve"> and </w:t>
      </w:r>
      <w:proofErr w:type="spellStart"/>
      <w:r>
        <w:rPr>
          <w:sz w:val="20"/>
        </w:rPr>
        <w:t>ExE</w:t>
      </w:r>
      <w:proofErr w:type="spellEnd"/>
      <w:r>
        <w:rPr>
          <w:sz w:val="20"/>
        </w:rPr>
        <w:t>).</w:t>
      </w:r>
    </w:p>
    <w:p w14:paraId="137A0850" w14:textId="383A9E65" w:rsidR="000C2409" w:rsidRDefault="005E3753" w:rsidP="00402C9E">
      <w:pPr>
        <w:pStyle w:val="BodyText"/>
        <w:spacing w:before="65" w:line="360" w:lineRule="auto"/>
        <w:ind w:left="300" w:right="797"/>
        <w:jc w:val="both"/>
      </w:pPr>
      <w:r>
        <w:t xml:space="preserve">By leveraging the functionalities of the </w:t>
      </w:r>
      <w:proofErr w:type="spellStart"/>
      <w:r>
        <w:t>GE.db</w:t>
      </w:r>
      <w:proofErr w:type="spellEnd"/>
      <w:r>
        <w:t xml:space="preserve"> and </w:t>
      </w:r>
      <w:proofErr w:type="spellStart"/>
      <w:proofErr w:type="gramStart"/>
      <w:r>
        <w:t>GE.Filter</w:t>
      </w:r>
      <w:proofErr w:type="spellEnd"/>
      <w:proofErr w:type="gramEnd"/>
      <w:r>
        <w:t xml:space="preserve">, researchers can efficiently access and analyze data, extract relevant information, and explore the relationships between various elements in the genomics and </w:t>
      </w:r>
      <w:proofErr w:type="spellStart"/>
      <w:r>
        <w:t>exposom</w:t>
      </w:r>
      <w:ins w:id="19" w:author="Palmiero, Nikki" w:date="2023-06-27T13:06:00Z">
        <w:r w:rsidR="00FD0689">
          <w:t>ics</w:t>
        </w:r>
      </w:ins>
      <w:proofErr w:type="spellEnd"/>
      <w:del w:id="20" w:author="Palmiero, Nikki" w:date="2023-06-27T13:06:00Z">
        <w:r w:rsidDel="00FD0689">
          <w:delText>es</w:delText>
        </w:r>
      </w:del>
      <w:r>
        <w:t xml:space="preserve"> domains.</w:t>
      </w:r>
    </w:p>
    <w:p w14:paraId="4B9D928B" w14:textId="77777777" w:rsidR="000C2409" w:rsidRPr="00FD0689" w:rsidRDefault="005E3753" w:rsidP="00402C9E">
      <w:pPr>
        <w:pStyle w:val="BodyText"/>
        <w:spacing w:before="120" w:line="360" w:lineRule="auto"/>
        <w:ind w:left="300" w:right="798"/>
        <w:jc w:val="both"/>
        <w:rPr>
          <w:strike/>
          <w:rPrChange w:id="21" w:author="Palmiero, Nikki" w:date="2023-06-27T13:06:00Z">
            <w:rPr/>
          </w:rPrChange>
        </w:rPr>
      </w:pPr>
      <w:r w:rsidRPr="00FD0689">
        <w:rPr>
          <w:strike/>
          <w:rPrChange w:id="22" w:author="Palmiero, Nikki" w:date="2023-06-27T13:06:00Z">
            <w:rPr/>
          </w:rPrChange>
        </w:rPr>
        <w:t>These capabilities significantly enhance the research capabilities and contribute to a deeper understanding of complex biological systems.</w:t>
      </w:r>
    </w:p>
    <w:p w14:paraId="770BC226" w14:textId="461D91EB" w:rsidR="000C2409" w:rsidRDefault="005E3753" w:rsidP="00402C9E">
      <w:pPr>
        <w:pStyle w:val="BodyText"/>
        <w:spacing w:before="121" w:line="360" w:lineRule="auto"/>
        <w:ind w:left="300" w:right="797"/>
        <w:jc w:val="both"/>
      </w:pPr>
      <w:r>
        <w:t xml:space="preserve">Note: The GE module is part of a larger system, and additional submodules and functionalities may exist to further enhance the research and analysis capabilities in genomics and </w:t>
      </w:r>
      <w:proofErr w:type="spellStart"/>
      <w:r>
        <w:t>exposom</w:t>
      </w:r>
      <w:ins w:id="23" w:author="Palmiero, Nikki" w:date="2023-06-27T13:06:00Z">
        <w:r w:rsidR="00FD0689">
          <w:t>ics</w:t>
        </w:r>
      </w:ins>
      <w:proofErr w:type="spellEnd"/>
      <w:del w:id="24" w:author="Palmiero, Nikki" w:date="2023-06-27T13:06:00Z">
        <w:r w:rsidDel="00FD0689">
          <w:delText>es.</w:delText>
        </w:r>
      </w:del>
    </w:p>
    <w:p w14:paraId="187A1AED" w14:textId="77777777" w:rsidR="00355718" w:rsidRDefault="00355718" w:rsidP="00402C9E">
      <w:pPr>
        <w:pStyle w:val="BodyText"/>
        <w:spacing w:before="10" w:line="360" w:lineRule="auto"/>
      </w:pPr>
    </w:p>
    <w:p w14:paraId="19241BFA" w14:textId="1AF0870F" w:rsidR="000C2409" w:rsidRDefault="005E3753" w:rsidP="00402C9E">
      <w:pPr>
        <w:pStyle w:val="BodyText"/>
        <w:spacing w:before="10" w:line="360" w:lineRule="auto"/>
        <w:rPr>
          <w:sz w:val="13"/>
        </w:rPr>
      </w:pPr>
      <w:r>
        <w:rPr>
          <w:noProof/>
        </w:rPr>
        <mc:AlternateContent>
          <mc:Choice Requires="wps">
            <w:drawing>
              <wp:anchor distT="0" distB="0" distL="0" distR="0" simplePos="0" relativeHeight="487599104" behindDoc="1" locked="0" layoutInCell="1" allowOverlap="1" wp14:anchorId="27C23961" wp14:editId="43AEC0EC">
                <wp:simplePos x="0" y="0"/>
                <wp:positionH relativeFrom="page">
                  <wp:posOffset>381200</wp:posOffset>
                </wp:positionH>
                <wp:positionV relativeFrom="paragraph">
                  <wp:posOffset>121123</wp:posOffset>
                </wp:positionV>
                <wp:extent cx="6670675" cy="289560"/>
                <wp:effectExtent l="0" t="0" r="9525" b="2540"/>
                <wp:wrapTopAndBottom/>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89560"/>
                        </a:xfrm>
                        <a:prstGeom prst="rect">
                          <a:avLst/>
                        </a:prstGeom>
                        <a:noFill/>
                        <a:ln w="3809">
                          <a:noFill/>
                          <a:prstDash val="solid"/>
                        </a:ln>
                      </wps:spPr>
                      <wps:txbx>
                        <w:txbxContent>
                          <w:p w14:paraId="391C432A" w14:textId="77777777" w:rsidR="000C2409" w:rsidRDefault="005E3753">
                            <w:pPr>
                              <w:spacing w:before="128" w:line="322" w:lineRule="exact"/>
                              <w:ind w:left="197"/>
                              <w:rPr>
                                <w:b/>
                                <w:color w:val="000000"/>
                                <w:sz w:val="28"/>
                              </w:rPr>
                            </w:pPr>
                            <w:bookmarkStart w:id="25" w:name="_bookmark8"/>
                            <w:bookmarkEnd w:id="25"/>
                            <w:r>
                              <w:rPr>
                                <w:b/>
                                <w:color w:val="1F425B"/>
                                <w:sz w:val="28"/>
                              </w:rPr>
                              <w:t xml:space="preserve">Database </w:t>
                            </w:r>
                            <w:r>
                              <w:rPr>
                                <w:b/>
                                <w:color w:val="1F425B"/>
                                <w:spacing w:val="-2"/>
                                <w:sz w:val="28"/>
                              </w:rPr>
                              <w:t>Management</w:t>
                            </w:r>
                          </w:p>
                        </w:txbxContent>
                      </wps:txbx>
                      <wps:bodyPr wrap="square" lIns="0" tIns="0" rIns="0" bIns="0" rtlCol="0">
                        <a:noAutofit/>
                      </wps:bodyPr>
                    </wps:wsp>
                  </a:graphicData>
                </a:graphic>
              </wp:anchor>
            </w:drawing>
          </mc:Choice>
          <mc:Fallback>
            <w:pict>
              <v:shape w14:anchorId="27C23961" id="Textbox 42" o:spid="_x0000_s1034" type="#_x0000_t202" style="position:absolute;margin-left:30pt;margin-top:9.55pt;width:525.25pt;height:22.8pt;z-index:-15717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" filled="f" stroked="f" strokeweight=".1058mm">
                <v:textbox inset="0,0,0,0">
                  <w:txbxContent>
                    <w:p w14:paraId="391C432A" w14:textId="77777777" w:rsidR="000C2409" w:rsidRDefault="005E3753">
                      <w:pPr>
                        <w:spacing w:before="128" w:line="322" w:lineRule="exact"/>
                        <w:ind w:left="197"/>
                        <w:rPr>
                          <w:b/>
                          <w:color w:val="000000"/>
                          <w:sz w:val="28"/>
                        </w:rPr>
                      </w:pPr>
                      <w:bookmarkStart w:id="38" w:name="_bookmark8"/>
                      <w:bookmarkEnd w:id="38"/>
                      <w:r>
                        <w:rPr>
                          <w:b/>
                          <w:color w:val="1F425B"/>
                          <w:sz w:val="28"/>
                        </w:rPr>
                        <w:t xml:space="preserve">Database </w:t>
                      </w:r>
                      <w:r>
                        <w:rPr>
                          <w:b/>
                          <w:color w:val="1F425B"/>
                          <w:spacing w:val="-2"/>
                          <w:sz w:val="28"/>
                        </w:rPr>
                        <w:t>Management</w:t>
                      </w:r>
                    </w:p>
                  </w:txbxContent>
                </v:textbox>
                <w10:wrap type="topAndBottom" anchorx="page"/>
              </v:shape>
            </w:pict>
          </mc:Fallback>
        </mc:AlternateContent>
      </w:r>
    </w:p>
    <w:p w14:paraId="785CEFB6" w14:textId="6A4E7AB8" w:rsidR="000C2409" w:rsidRPr="000A2292" w:rsidRDefault="005E3753" w:rsidP="000A2292">
      <w:pPr>
        <w:pStyle w:val="Heading1"/>
        <w:spacing w:before="128" w:line="360" w:lineRule="auto"/>
        <w:rPr>
          <w:b w:val="0"/>
          <w:bCs w:val="0"/>
        </w:rPr>
      </w:pPr>
      <w:r w:rsidRPr="00402C9E">
        <w:rPr>
          <w:b w:val="0"/>
          <w:bCs w:val="0"/>
        </w:rPr>
        <w:t xml:space="preserve">The Database Management within the GE module provides two main </w:t>
      </w:r>
      <w:r w:rsidRPr="00402C9E">
        <w:rPr>
          <w:b w:val="0"/>
          <w:bCs w:val="0"/>
          <w:spacing w:val="-2"/>
        </w:rPr>
        <w:t>functions:</w:t>
      </w:r>
    </w:p>
    <w:p w14:paraId="20650624" w14:textId="77777777" w:rsidR="000C2409" w:rsidRDefault="005E3753" w:rsidP="000A2292">
      <w:pPr>
        <w:pStyle w:val="ListParagraph"/>
        <w:numPr>
          <w:ilvl w:val="1"/>
          <w:numId w:val="4"/>
        </w:numPr>
        <w:tabs>
          <w:tab w:val="left" w:pos="1159"/>
        </w:tabs>
        <w:spacing w:before="0" w:line="276" w:lineRule="auto"/>
        <w:ind w:left="1159" w:hanging="179"/>
        <w:rPr>
          <w:sz w:val="20"/>
        </w:rPr>
      </w:pPr>
      <w:r>
        <w:rPr>
          <w:sz w:val="20"/>
        </w:rPr>
        <w:t xml:space="preserve">Direct access to database tables for retrieving </w:t>
      </w:r>
      <w:r>
        <w:rPr>
          <w:spacing w:val="-2"/>
          <w:sz w:val="20"/>
        </w:rPr>
        <w:t>information</w:t>
      </w:r>
    </w:p>
    <w:p w14:paraId="5EA951A4" w14:textId="6FB013C3" w:rsidR="000C2409" w:rsidRPr="00355718" w:rsidRDefault="005E3753" w:rsidP="000A2292">
      <w:pPr>
        <w:pStyle w:val="ListParagraph"/>
        <w:numPr>
          <w:ilvl w:val="1"/>
          <w:numId w:val="4"/>
        </w:numPr>
        <w:tabs>
          <w:tab w:val="left" w:pos="1159"/>
        </w:tabs>
        <w:spacing w:line="276" w:lineRule="auto"/>
        <w:ind w:left="1159" w:hanging="179"/>
        <w:rPr>
          <w:sz w:val="20"/>
        </w:rPr>
      </w:pPr>
      <w:r>
        <w:rPr>
          <w:sz w:val="20"/>
        </w:rPr>
        <w:t xml:space="preserve">Synchronization of the IGEM Client DB with the latest data from the Hall Lab DB </w:t>
      </w:r>
      <w:r>
        <w:rPr>
          <w:spacing w:val="-2"/>
          <w:sz w:val="20"/>
        </w:rPr>
        <w:t>Server.</w:t>
      </w:r>
    </w:p>
    <w:p w14:paraId="50F302D2" w14:textId="03536307" w:rsidR="00355718" w:rsidRDefault="00355718" w:rsidP="00355718">
      <w:pPr>
        <w:pStyle w:val="ListParagraph"/>
        <w:tabs>
          <w:tab w:val="left" w:pos="1159"/>
        </w:tabs>
        <w:spacing w:line="276" w:lineRule="auto"/>
        <w:ind w:firstLine="0"/>
        <w:rPr>
          <w:sz w:val="20"/>
        </w:rPr>
      </w:pPr>
    </w:p>
    <w:p w14:paraId="20ADF41F" w14:textId="77777777" w:rsidR="000C2409" w:rsidRDefault="005E3753" w:rsidP="00402C9E">
      <w:pPr>
        <w:pStyle w:val="BodyText"/>
        <w:spacing w:before="10" w:line="360" w:lineRule="auto"/>
        <w:rPr>
          <w:sz w:val="7"/>
        </w:rPr>
      </w:pPr>
      <w:r>
        <w:rPr>
          <w:noProof/>
        </w:rPr>
        <mc:AlternateContent>
          <mc:Choice Requires="wps">
            <w:drawing>
              <wp:anchor distT="0" distB="0" distL="0" distR="0" simplePos="0" relativeHeight="487599616" behindDoc="1" locked="0" layoutInCell="1" allowOverlap="1" wp14:anchorId="2742C933" wp14:editId="1C3B15B7">
                <wp:simplePos x="0" y="0"/>
                <wp:positionH relativeFrom="page">
                  <wp:posOffset>381200</wp:posOffset>
                </wp:positionH>
                <wp:positionV relativeFrom="paragraph">
                  <wp:posOffset>76229</wp:posOffset>
                </wp:positionV>
                <wp:extent cx="6670675" cy="259079"/>
                <wp:effectExtent l="0" t="0" r="9525" b="8255"/>
                <wp:wrapTopAndBottom/>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77A99997" w14:textId="2239688C" w:rsidR="000C2409" w:rsidRDefault="005E3753">
                            <w:pPr>
                              <w:spacing w:before="126" w:line="275" w:lineRule="exact"/>
                              <w:ind w:left="197"/>
                              <w:rPr>
                                <w:b/>
                                <w:color w:val="000000"/>
                              </w:rPr>
                            </w:pPr>
                            <w:bookmarkStart w:id="26" w:name="Direct_Access_to_GE.db_Tables"/>
                            <w:bookmarkStart w:id="27" w:name="_bookmark9"/>
                            <w:bookmarkEnd w:id="26"/>
                            <w:bookmarkEnd w:id="27"/>
                            <w:r>
                              <w:rPr>
                                <w:b/>
                                <w:color w:val="1F425B"/>
                              </w:rPr>
                              <w:t xml:space="preserve">Direct Access to </w:t>
                            </w:r>
                            <w:r>
                              <w:rPr>
                                <w:b/>
                                <w:color w:val="1F425B"/>
                                <w:spacing w:val="-2"/>
                              </w:rPr>
                              <w:t>Tables</w:t>
                            </w:r>
                          </w:p>
                        </w:txbxContent>
                      </wps:txbx>
                      <wps:bodyPr wrap="square" lIns="0" tIns="0" rIns="0" bIns="0" rtlCol="0">
                        <a:noAutofit/>
                      </wps:bodyPr>
                    </wps:wsp>
                  </a:graphicData>
                </a:graphic>
              </wp:anchor>
            </w:drawing>
          </mc:Choice>
          <mc:Fallback>
            <w:pict>
              <v:shape w14:anchorId="2742C933" id="Textbox 43" o:spid="_x0000_s1035" type="#_x0000_t202" style="position:absolute;margin-left:30pt;margin-top:6pt;width:525.25pt;height:20.4pt;z-index:-15716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" filled="f" stroked="f" strokeweight=".1058mm">
                <v:textbox inset="0,0,0,0">
                  <w:txbxContent>
                    <w:p w14:paraId="77A99997" w14:textId="2239688C" w:rsidR="000C2409" w:rsidRDefault="005E3753">
                      <w:pPr>
                        <w:spacing w:before="126" w:line="275" w:lineRule="exact"/>
                        <w:ind w:left="197"/>
                        <w:rPr>
                          <w:b/>
                          <w:color w:val="000000"/>
                        </w:rPr>
                      </w:pPr>
                      <w:bookmarkStart w:id="41" w:name="Direct_Access_to_GE.db_Tables"/>
                      <w:bookmarkStart w:id="42" w:name="_bookmark9"/>
                      <w:bookmarkEnd w:id="41"/>
                      <w:bookmarkEnd w:id="42"/>
                      <w:r>
                        <w:rPr>
                          <w:b/>
                          <w:color w:val="1F425B"/>
                        </w:rPr>
                        <w:t xml:space="preserve">Direct Access to </w:t>
                      </w:r>
                      <w:r>
                        <w:rPr>
                          <w:b/>
                          <w:color w:val="1F425B"/>
                          <w:spacing w:val="-2"/>
                        </w:rPr>
                        <w:t>Tables</w:t>
                      </w:r>
                    </w:p>
                  </w:txbxContent>
                </v:textbox>
                <w10:wrap type="topAndBottom" anchorx="page"/>
              </v:shape>
            </w:pict>
          </mc:Fallback>
        </mc:AlternateContent>
      </w:r>
    </w:p>
    <w:p w14:paraId="4C7B002F" w14:textId="77777777" w:rsidR="000C2409" w:rsidRDefault="005E3753" w:rsidP="00402C9E">
      <w:pPr>
        <w:pStyle w:val="BodyText"/>
        <w:spacing w:before="130" w:line="360" w:lineRule="auto"/>
        <w:ind w:left="300"/>
      </w:pPr>
      <w:r>
        <w:t>Enables</w:t>
      </w:r>
      <w:r>
        <w:rPr>
          <w:spacing w:val="-2"/>
        </w:rPr>
        <w:t xml:space="preserve"> </w:t>
      </w:r>
      <w:r>
        <w:t>direct</w:t>
      </w:r>
      <w:r>
        <w:rPr>
          <w:spacing w:val="-2"/>
        </w:rPr>
        <w:t xml:space="preserve"> </w:t>
      </w:r>
      <w:r>
        <w:t>access</w:t>
      </w:r>
      <w:r>
        <w:rPr>
          <w:spacing w:val="-2"/>
        </w:rPr>
        <w:t xml:space="preserve"> </w:t>
      </w:r>
      <w:r>
        <w:t>to</w:t>
      </w:r>
      <w:r>
        <w:rPr>
          <w:spacing w:val="-2"/>
        </w:rPr>
        <w:t xml:space="preserve"> </w:t>
      </w:r>
      <w:r>
        <w:t>the</w:t>
      </w:r>
      <w:r>
        <w:rPr>
          <w:spacing w:val="-2"/>
        </w:rPr>
        <w:t xml:space="preserve"> </w:t>
      </w:r>
      <w:r>
        <w:t>database</w:t>
      </w:r>
      <w:r>
        <w:rPr>
          <w:spacing w:val="-2"/>
        </w:rPr>
        <w:t xml:space="preserve"> </w:t>
      </w:r>
      <w:r>
        <w:t>tables,</w:t>
      </w:r>
      <w:r>
        <w:rPr>
          <w:spacing w:val="-2"/>
        </w:rPr>
        <w:t xml:space="preserve"> </w:t>
      </w:r>
      <w:r>
        <w:t>allowing</w:t>
      </w:r>
      <w:r>
        <w:rPr>
          <w:spacing w:val="-2"/>
        </w:rPr>
        <w:t xml:space="preserve"> </w:t>
      </w:r>
      <w:r>
        <w:t>users</w:t>
      </w:r>
      <w:r>
        <w:rPr>
          <w:spacing w:val="-2"/>
        </w:rPr>
        <w:t xml:space="preserve"> </w:t>
      </w:r>
      <w:r>
        <w:t>to</w:t>
      </w:r>
      <w:r>
        <w:rPr>
          <w:spacing w:val="-2"/>
        </w:rPr>
        <w:t xml:space="preserve"> </w:t>
      </w:r>
      <w:r>
        <w:t>retrieve</w:t>
      </w:r>
      <w:r>
        <w:rPr>
          <w:spacing w:val="-2"/>
        </w:rPr>
        <w:t xml:space="preserve"> </w:t>
      </w:r>
      <w:r>
        <w:t>information</w:t>
      </w:r>
      <w:r>
        <w:rPr>
          <w:spacing w:val="-2"/>
        </w:rPr>
        <w:t xml:space="preserve"> </w:t>
      </w:r>
      <w:r>
        <w:t>directly</w:t>
      </w:r>
      <w:r>
        <w:rPr>
          <w:spacing w:val="-2"/>
        </w:rPr>
        <w:t xml:space="preserve"> </w:t>
      </w:r>
      <w:r>
        <w:t>from</w:t>
      </w:r>
      <w:r>
        <w:rPr>
          <w:spacing w:val="-2"/>
        </w:rPr>
        <w:t xml:space="preserve"> </w:t>
      </w:r>
      <w:r>
        <w:t>the</w:t>
      </w:r>
      <w:r>
        <w:rPr>
          <w:spacing w:val="-2"/>
        </w:rPr>
        <w:t xml:space="preserve"> </w:t>
      </w:r>
      <w:r>
        <w:t>IGEM</w:t>
      </w:r>
      <w:r>
        <w:rPr>
          <w:spacing w:val="-2"/>
        </w:rPr>
        <w:t xml:space="preserve"> </w:t>
      </w:r>
      <w:r>
        <w:t>Client</w:t>
      </w:r>
      <w:r>
        <w:rPr>
          <w:spacing w:val="-2"/>
        </w:rPr>
        <w:t xml:space="preserve"> </w:t>
      </w:r>
      <w:r>
        <w:rPr>
          <w:spacing w:val="-5"/>
        </w:rPr>
        <w:t>DB.</w:t>
      </w:r>
    </w:p>
    <w:p w14:paraId="2D853C9F" w14:textId="77777777" w:rsidR="000C2409" w:rsidRDefault="005E3753" w:rsidP="00402C9E">
      <w:pPr>
        <w:pStyle w:val="BodyText"/>
        <w:spacing w:before="92" w:line="360" w:lineRule="auto"/>
        <w:ind w:left="300"/>
      </w:pPr>
      <w:r>
        <w:t xml:space="preserve">This functionality provides a convenient way to query and analyze the data stored in the database </w:t>
      </w:r>
      <w:r>
        <w:rPr>
          <w:spacing w:val="-2"/>
        </w:rPr>
        <w:t>tables.</w:t>
      </w:r>
    </w:p>
    <w:p w14:paraId="6B7362F8" w14:textId="77777777" w:rsidR="000C2409" w:rsidRDefault="005E3753" w:rsidP="00402C9E">
      <w:pPr>
        <w:pStyle w:val="BodyText"/>
        <w:spacing w:before="124" w:line="360" w:lineRule="auto"/>
        <w:ind w:left="300" w:right="797"/>
      </w:pPr>
      <w:r>
        <w:t>By</w:t>
      </w:r>
      <w:r>
        <w:rPr>
          <w:spacing w:val="-5"/>
        </w:rPr>
        <w:t xml:space="preserve"> </w:t>
      </w:r>
      <w:r>
        <w:t>leveraging</w:t>
      </w:r>
      <w:r>
        <w:rPr>
          <w:spacing w:val="-5"/>
        </w:rPr>
        <w:t xml:space="preserve"> </w:t>
      </w:r>
      <w:r>
        <w:t>this</w:t>
      </w:r>
      <w:r>
        <w:rPr>
          <w:spacing w:val="-5"/>
        </w:rPr>
        <w:t xml:space="preserve"> </w:t>
      </w:r>
      <w:r>
        <w:t>function,</w:t>
      </w:r>
      <w:r>
        <w:rPr>
          <w:spacing w:val="-5"/>
        </w:rPr>
        <w:t xml:space="preserve"> </w:t>
      </w:r>
      <w:r>
        <w:t>users</w:t>
      </w:r>
      <w:r>
        <w:rPr>
          <w:spacing w:val="-5"/>
        </w:rPr>
        <w:t xml:space="preserve"> </w:t>
      </w:r>
      <w:r>
        <w:t>can</w:t>
      </w:r>
      <w:r>
        <w:rPr>
          <w:spacing w:val="-5"/>
        </w:rPr>
        <w:t xml:space="preserve"> </w:t>
      </w:r>
      <w:r>
        <w:t>efficiently</w:t>
      </w:r>
      <w:r>
        <w:rPr>
          <w:spacing w:val="-5"/>
        </w:rPr>
        <w:t xml:space="preserve"> </w:t>
      </w:r>
      <w:r>
        <w:t>retrieve</w:t>
      </w:r>
      <w:r>
        <w:rPr>
          <w:spacing w:val="-5"/>
        </w:rPr>
        <w:t xml:space="preserve"> </w:t>
      </w:r>
      <w:r>
        <w:t>specific</w:t>
      </w:r>
      <w:r>
        <w:rPr>
          <w:spacing w:val="-5"/>
        </w:rPr>
        <w:t xml:space="preserve"> </w:t>
      </w:r>
      <w:r>
        <w:t>information</w:t>
      </w:r>
      <w:r>
        <w:rPr>
          <w:spacing w:val="-5"/>
        </w:rPr>
        <w:t xml:space="preserve"> </w:t>
      </w:r>
      <w:r>
        <w:t>from</w:t>
      </w:r>
      <w:r>
        <w:rPr>
          <w:spacing w:val="-5"/>
        </w:rPr>
        <w:t xml:space="preserve"> </w:t>
      </w:r>
      <w:r>
        <w:t>the</w:t>
      </w:r>
      <w:r>
        <w:rPr>
          <w:spacing w:val="-5"/>
        </w:rPr>
        <w:t xml:space="preserve"> </w:t>
      </w:r>
      <w:r>
        <w:t>IGEM</w:t>
      </w:r>
      <w:r>
        <w:rPr>
          <w:spacing w:val="-5"/>
        </w:rPr>
        <w:t xml:space="preserve"> </w:t>
      </w:r>
      <w:r>
        <w:t>Client</w:t>
      </w:r>
      <w:r>
        <w:rPr>
          <w:spacing w:val="-5"/>
        </w:rPr>
        <w:t xml:space="preserve"> </w:t>
      </w:r>
      <w:r>
        <w:t>DB</w:t>
      </w:r>
      <w:r>
        <w:rPr>
          <w:spacing w:val="-5"/>
        </w:rPr>
        <w:t xml:space="preserve"> </w:t>
      </w:r>
      <w:r>
        <w:t>and</w:t>
      </w:r>
      <w:r>
        <w:rPr>
          <w:spacing w:val="-5"/>
        </w:rPr>
        <w:t xml:space="preserve"> </w:t>
      </w:r>
      <w:r>
        <w:t>utilize</w:t>
      </w:r>
      <w:r>
        <w:rPr>
          <w:spacing w:val="-5"/>
        </w:rPr>
        <w:t xml:space="preserve"> </w:t>
      </w:r>
      <w:r>
        <w:t>it</w:t>
      </w:r>
      <w:r>
        <w:rPr>
          <w:spacing w:val="-5"/>
        </w:rPr>
        <w:t xml:space="preserve"> </w:t>
      </w:r>
      <w:r>
        <w:t>for their research and analysis purposes.</w:t>
      </w:r>
    </w:p>
    <w:p w14:paraId="44A8C1AC" w14:textId="77777777" w:rsidR="000C2409" w:rsidRPr="00402C9E" w:rsidRDefault="005E3753" w:rsidP="00402C9E">
      <w:pPr>
        <w:pStyle w:val="Heading1"/>
        <w:spacing w:before="79" w:line="360" w:lineRule="auto"/>
        <w:rPr>
          <w:b w:val="0"/>
          <w:bCs w:val="0"/>
        </w:rPr>
      </w:pPr>
      <w:r w:rsidRPr="00402C9E">
        <w:rPr>
          <w:b w:val="0"/>
          <w:bCs w:val="0"/>
        </w:rPr>
        <w:t xml:space="preserve">The available tables </w:t>
      </w:r>
      <w:r w:rsidRPr="00402C9E">
        <w:rPr>
          <w:b w:val="0"/>
          <w:bCs w:val="0"/>
          <w:spacing w:val="-4"/>
        </w:rPr>
        <w:t>are:</w:t>
      </w:r>
    </w:p>
    <w:p w14:paraId="34564E60" w14:textId="77777777" w:rsidR="000C2409" w:rsidRDefault="005E3753" w:rsidP="00402C9E">
      <w:pPr>
        <w:pStyle w:val="ListParagraph"/>
        <w:numPr>
          <w:ilvl w:val="1"/>
          <w:numId w:val="4"/>
        </w:numPr>
        <w:tabs>
          <w:tab w:val="left" w:pos="1159"/>
        </w:tabs>
        <w:spacing w:before="0"/>
        <w:ind w:left="1159" w:hanging="179"/>
        <w:rPr>
          <w:sz w:val="20"/>
        </w:rPr>
      </w:pPr>
      <w:proofErr w:type="spellStart"/>
      <w:r>
        <w:rPr>
          <w:spacing w:val="-2"/>
          <w:sz w:val="20"/>
        </w:rPr>
        <w:t>datasource</w:t>
      </w:r>
      <w:proofErr w:type="spellEnd"/>
    </w:p>
    <w:p w14:paraId="6E0979FC" w14:textId="77777777" w:rsidR="000C2409" w:rsidRDefault="005E3753" w:rsidP="00402C9E">
      <w:pPr>
        <w:pStyle w:val="ListParagraph"/>
        <w:numPr>
          <w:ilvl w:val="1"/>
          <w:numId w:val="4"/>
        </w:numPr>
        <w:tabs>
          <w:tab w:val="left" w:pos="1159"/>
        </w:tabs>
        <w:ind w:left="1159" w:hanging="179"/>
        <w:rPr>
          <w:sz w:val="20"/>
        </w:rPr>
      </w:pPr>
      <w:r>
        <w:rPr>
          <w:spacing w:val="-2"/>
          <w:sz w:val="20"/>
        </w:rPr>
        <w:t>connector</w:t>
      </w:r>
    </w:p>
    <w:p w14:paraId="7C99B2D4" w14:textId="77777777" w:rsidR="000C2409" w:rsidRDefault="005E3753" w:rsidP="00402C9E">
      <w:pPr>
        <w:pStyle w:val="ListParagraph"/>
        <w:numPr>
          <w:ilvl w:val="1"/>
          <w:numId w:val="4"/>
        </w:numPr>
        <w:tabs>
          <w:tab w:val="left" w:pos="1159"/>
        </w:tabs>
        <w:ind w:left="1159" w:hanging="179"/>
        <w:rPr>
          <w:sz w:val="20"/>
        </w:rPr>
      </w:pPr>
      <w:proofErr w:type="spellStart"/>
      <w:r>
        <w:rPr>
          <w:spacing w:val="-2"/>
          <w:sz w:val="20"/>
        </w:rPr>
        <w:t>term_group</w:t>
      </w:r>
      <w:proofErr w:type="spellEnd"/>
    </w:p>
    <w:p w14:paraId="2F6E59A4" w14:textId="77777777" w:rsidR="000C2409" w:rsidRDefault="005E3753" w:rsidP="00402C9E">
      <w:pPr>
        <w:pStyle w:val="ListParagraph"/>
        <w:numPr>
          <w:ilvl w:val="1"/>
          <w:numId w:val="4"/>
        </w:numPr>
        <w:tabs>
          <w:tab w:val="left" w:pos="1159"/>
        </w:tabs>
        <w:ind w:left="1159" w:hanging="179"/>
        <w:rPr>
          <w:sz w:val="20"/>
        </w:rPr>
      </w:pPr>
      <w:proofErr w:type="spellStart"/>
      <w:r>
        <w:rPr>
          <w:spacing w:val="-2"/>
          <w:sz w:val="20"/>
        </w:rPr>
        <w:t>term_category</w:t>
      </w:r>
      <w:proofErr w:type="spellEnd"/>
    </w:p>
    <w:p w14:paraId="3771AE56" w14:textId="77777777" w:rsidR="000C2409" w:rsidRDefault="005E3753" w:rsidP="00402C9E">
      <w:pPr>
        <w:pStyle w:val="ListParagraph"/>
        <w:numPr>
          <w:ilvl w:val="1"/>
          <w:numId w:val="4"/>
        </w:numPr>
        <w:tabs>
          <w:tab w:val="left" w:pos="1159"/>
        </w:tabs>
        <w:ind w:left="1159" w:hanging="179"/>
        <w:rPr>
          <w:sz w:val="20"/>
        </w:rPr>
      </w:pPr>
      <w:r>
        <w:rPr>
          <w:spacing w:val="-4"/>
          <w:sz w:val="20"/>
        </w:rPr>
        <w:t>term</w:t>
      </w:r>
    </w:p>
    <w:p w14:paraId="1F39F734" w14:textId="77777777" w:rsidR="000C2409" w:rsidDel="00FD0689" w:rsidRDefault="005E3753" w:rsidP="00402C9E">
      <w:pPr>
        <w:pStyle w:val="ListParagraph"/>
        <w:numPr>
          <w:ilvl w:val="1"/>
          <w:numId w:val="4"/>
        </w:numPr>
        <w:tabs>
          <w:tab w:val="left" w:pos="1159"/>
        </w:tabs>
        <w:ind w:left="1159" w:hanging="179"/>
        <w:rPr>
          <w:del w:id="28" w:author="Palmiero, Nikki" w:date="2023-06-27T13:07:00Z"/>
          <w:sz w:val="20"/>
        </w:rPr>
      </w:pPr>
      <w:proofErr w:type="spellStart"/>
      <w:r>
        <w:rPr>
          <w:spacing w:val="-2"/>
          <w:sz w:val="20"/>
        </w:rPr>
        <w:lastRenderedPageBreak/>
        <w:t>ds_column</w:t>
      </w:r>
      <w:proofErr w:type="spellEnd"/>
    </w:p>
    <w:p w14:paraId="6C424F8C" w14:textId="77777777" w:rsidR="000A2292" w:rsidRPr="00FD0689" w:rsidRDefault="000A2292">
      <w:pPr>
        <w:pStyle w:val="ListParagraph"/>
        <w:numPr>
          <w:ilvl w:val="1"/>
          <w:numId w:val="4"/>
        </w:numPr>
        <w:tabs>
          <w:tab w:val="left" w:pos="1159"/>
        </w:tabs>
        <w:ind w:left="1159" w:hanging="179"/>
        <w:rPr>
          <w:sz w:val="20"/>
          <w:rPrChange w:id="29" w:author="Palmiero, Nikki" w:date="2023-06-27T13:07:00Z">
            <w:rPr/>
          </w:rPrChange>
        </w:rPr>
        <w:pPrChange w:id="30" w:author="Palmiero, Nikki" w:date="2023-06-27T13:07:00Z">
          <w:pPr>
            <w:tabs>
              <w:tab w:val="left" w:pos="1159"/>
            </w:tabs>
            <w:ind w:left="980"/>
          </w:pPr>
        </w:pPrChange>
      </w:pPr>
    </w:p>
    <w:p w14:paraId="0DCD5731" w14:textId="5FC6E4BF" w:rsidR="000C2409" w:rsidRDefault="005E3753" w:rsidP="00402C9E">
      <w:pPr>
        <w:pStyle w:val="ListParagraph"/>
        <w:numPr>
          <w:ilvl w:val="1"/>
          <w:numId w:val="4"/>
        </w:numPr>
        <w:tabs>
          <w:tab w:val="left" w:pos="1159"/>
        </w:tabs>
        <w:ind w:left="1159" w:hanging="179"/>
        <w:rPr>
          <w:sz w:val="20"/>
        </w:rPr>
      </w:pPr>
      <w:r>
        <w:rPr>
          <w:spacing w:val="-2"/>
          <w:sz w:val="20"/>
        </w:rPr>
        <w:t>prefix</w:t>
      </w:r>
    </w:p>
    <w:p w14:paraId="1996A95A" w14:textId="77777777" w:rsidR="000C2409" w:rsidRDefault="005E3753" w:rsidP="00402C9E">
      <w:pPr>
        <w:pStyle w:val="ListParagraph"/>
        <w:numPr>
          <w:ilvl w:val="1"/>
          <w:numId w:val="4"/>
        </w:numPr>
        <w:tabs>
          <w:tab w:val="left" w:pos="1159"/>
        </w:tabs>
        <w:ind w:left="1159" w:hanging="179"/>
        <w:rPr>
          <w:sz w:val="20"/>
        </w:rPr>
      </w:pPr>
      <w:proofErr w:type="spellStart"/>
      <w:r>
        <w:rPr>
          <w:spacing w:val="-2"/>
          <w:sz w:val="20"/>
        </w:rPr>
        <w:t>wordterm</w:t>
      </w:r>
      <w:proofErr w:type="spellEnd"/>
    </w:p>
    <w:p w14:paraId="43EB9E2A" w14:textId="77777777" w:rsidR="000C2409" w:rsidRDefault="005E3753" w:rsidP="00402C9E">
      <w:pPr>
        <w:pStyle w:val="ListParagraph"/>
        <w:numPr>
          <w:ilvl w:val="1"/>
          <w:numId w:val="4"/>
        </w:numPr>
        <w:tabs>
          <w:tab w:val="left" w:pos="1159"/>
        </w:tabs>
        <w:spacing w:before="109"/>
        <w:ind w:left="1159" w:hanging="179"/>
        <w:rPr>
          <w:sz w:val="20"/>
        </w:rPr>
      </w:pPr>
      <w:proofErr w:type="spellStart"/>
      <w:r>
        <w:rPr>
          <w:spacing w:val="-2"/>
          <w:sz w:val="20"/>
        </w:rPr>
        <w:t>termmap</w:t>
      </w:r>
      <w:proofErr w:type="spellEnd"/>
    </w:p>
    <w:p w14:paraId="411F7B23" w14:textId="7EF65FB2" w:rsidR="000C2409" w:rsidRPr="00402C9E" w:rsidRDefault="005E3753" w:rsidP="00402C9E">
      <w:pPr>
        <w:pStyle w:val="ListParagraph"/>
        <w:numPr>
          <w:ilvl w:val="1"/>
          <w:numId w:val="4"/>
        </w:numPr>
        <w:tabs>
          <w:tab w:val="left" w:pos="1159"/>
        </w:tabs>
        <w:ind w:right="9420" w:firstLine="680"/>
        <w:rPr>
          <w:sz w:val="20"/>
        </w:rPr>
      </w:pPr>
      <w:proofErr w:type="spellStart"/>
      <w:r>
        <w:rPr>
          <w:spacing w:val="-2"/>
          <w:sz w:val="20"/>
        </w:rPr>
        <w:t>wordmap</w:t>
      </w:r>
      <w:proofErr w:type="spellEnd"/>
      <w:r>
        <w:rPr>
          <w:spacing w:val="-2"/>
          <w:sz w:val="20"/>
        </w:rPr>
        <w:t xml:space="preserve"> </w:t>
      </w:r>
    </w:p>
    <w:p w14:paraId="4CC2291F" w14:textId="77777777" w:rsidR="00402C9E" w:rsidRDefault="00402C9E" w:rsidP="00402C9E">
      <w:pPr>
        <w:pStyle w:val="ListParagraph"/>
        <w:tabs>
          <w:tab w:val="left" w:pos="1159"/>
        </w:tabs>
        <w:spacing w:line="276" w:lineRule="auto"/>
        <w:ind w:left="980" w:right="9420" w:firstLine="0"/>
        <w:rPr>
          <w:sz w:val="20"/>
        </w:rPr>
      </w:pPr>
    </w:p>
    <w:p w14:paraId="6FC3CB4C" w14:textId="77777777" w:rsidR="000C2409" w:rsidRDefault="005E3753" w:rsidP="00402C9E">
      <w:pPr>
        <w:pStyle w:val="Heading1"/>
        <w:spacing w:before="79" w:line="360" w:lineRule="auto"/>
      </w:pPr>
      <w:proofErr w:type="spellStart"/>
      <w:r>
        <w:rPr>
          <w:spacing w:val="-2"/>
        </w:rPr>
        <w:t>get_data</w:t>
      </w:r>
      <w:proofErr w:type="spellEnd"/>
    </w:p>
    <w:p w14:paraId="455B1DCB" w14:textId="77777777" w:rsidR="000C2409" w:rsidRDefault="005E3753" w:rsidP="00402C9E">
      <w:pPr>
        <w:pStyle w:val="BodyText"/>
        <w:spacing w:before="124" w:line="360" w:lineRule="auto"/>
        <w:ind w:left="700" w:right="797"/>
        <w:jc w:val="both"/>
      </w:pPr>
      <w:r>
        <w:t xml:space="preserve">The </w:t>
      </w:r>
      <w:proofErr w:type="spellStart"/>
      <w:r>
        <w:t>get_</w:t>
      </w:r>
      <w:proofErr w:type="gramStart"/>
      <w:r>
        <w:t>data</w:t>
      </w:r>
      <w:proofErr w:type="spellEnd"/>
      <w:r>
        <w:t>(</w:t>
      </w:r>
      <w:proofErr w:type="gramEnd"/>
      <w:r>
        <w:t xml:space="preserve">) function allows extracting data from the GE database and loading this data into a Pandas </w:t>
      </w:r>
      <w:proofErr w:type="spellStart"/>
      <w:r>
        <w:t>DataFrame</w:t>
      </w:r>
      <w:proofErr w:type="spellEnd"/>
      <w:r>
        <w:t xml:space="preserve"> structure or CSV File.</w:t>
      </w:r>
    </w:p>
    <w:p w14:paraId="5392BFE6" w14:textId="77777777" w:rsidR="000C2409" w:rsidRDefault="005E3753" w:rsidP="00402C9E">
      <w:pPr>
        <w:pStyle w:val="BodyText"/>
        <w:spacing w:before="120" w:line="360" w:lineRule="auto"/>
        <w:ind w:left="700" w:right="797"/>
        <w:jc w:val="both"/>
      </w:pPr>
      <w:r>
        <w:t>It has an intelligent filter mechanism that allow you to perform data selections simply through a conversion layer of function arguments and SQL syntax. This allows the same input arguments regardless of implemented database management system.</w:t>
      </w:r>
    </w:p>
    <w:p w14:paraId="3FD8BB83" w14:textId="77777777" w:rsidR="000C2409" w:rsidRDefault="005E3753" w:rsidP="00402C9E">
      <w:pPr>
        <w:pStyle w:val="BodyText"/>
        <w:spacing w:before="121" w:line="360" w:lineRule="auto"/>
        <w:ind w:left="700"/>
      </w:pPr>
      <w:r>
        <w:rPr>
          <w:spacing w:val="-2"/>
        </w:rPr>
        <w:t>Parameters:</w:t>
      </w:r>
    </w:p>
    <w:p w14:paraId="789E6C13" w14:textId="77777777" w:rsidR="000C2409" w:rsidRDefault="005E3753" w:rsidP="00402C9E">
      <w:pPr>
        <w:pStyle w:val="BodyText"/>
        <w:spacing w:before="125" w:line="360" w:lineRule="auto"/>
        <w:ind w:left="700" w:right="797"/>
        <w:jc w:val="both"/>
      </w:pPr>
      <w:r>
        <w:t xml:space="preserve">Only the table parameter will be mandatory, the others being optional, and will model the data output. In the case of only informing the table, the function will return a </w:t>
      </w:r>
      <w:proofErr w:type="spellStart"/>
      <w:r>
        <w:t>DataFrame</w:t>
      </w:r>
      <w:proofErr w:type="spellEnd"/>
      <w:r>
        <w:t xml:space="preserve"> with all the columns and values of the </w:t>
      </w:r>
      <w:r>
        <w:rPr>
          <w:spacing w:val="-2"/>
        </w:rPr>
        <w:t>table.</w:t>
      </w:r>
    </w:p>
    <w:p w14:paraId="70A50CC9" w14:textId="77777777" w:rsidR="000C2409" w:rsidRDefault="005E3753" w:rsidP="00402C9E">
      <w:pPr>
        <w:pStyle w:val="Heading1"/>
        <w:numPr>
          <w:ilvl w:val="1"/>
          <w:numId w:val="4"/>
        </w:numPr>
        <w:tabs>
          <w:tab w:val="left" w:pos="1159"/>
        </w:tabs>
        <w:spacing w:before="179" w:line="360" w:lineRule="auto"/>
        <w:ind w:left="1159" w:hanging="179"/>
        <w:jc w:val="both"/>
      </w:pPr>
      <w:r>
        <w:t xml:space="preserve">table: </w:t>
      </w:r>
      <w:r>
        <w:rPr>
          <w:spacing w:val="-5"/>
        </w:rPr>
        <w:t>str</w:t>
      </w:r>
    </w:p>
    <w:p w14:paraId="06E86CD7" w14:textId="77777777" w:rsidR="000C2409" w:rsidRDefault="005E3753" w:rsidP="00402C9E">
      <w:pPr>
        <w:pStyle w:val="BodyText"/>
        <w:spacing w:before="50" w:line="360" w:lineRule="auto"/>
        <w:ind w:left="1560" w:right="797"/>
        <w:jc w:val="both"/>
      </w:pPr>
      <w:proofErr w:type="spellStart"/>
      <w:r>
        <w:t>datasource</w:t>
      </w:r>
      <w:proofErr w:type="spellEnd"/>
      <w:r>
        <w:t xml:space="preserve">, connector, </w:t>
      </w:r>
      <w:proofErr w:type="spellStart"/>
      <w:r>
        <w:t>ds_column</w:t>
      </w:r>
      <w:proofErr w:type="spellEnd"/>
      <w:r>
        <w:t xml:space="preserve">, </w:t>
      </w:r>
      <w:proofErr w:type="spellStart"/>
      <w:r>
        <w:t>term_group</w:t>
      </w:r>
      <w:proofErr w:type="spellEnd"/>
      <w:r>
        <w:t xml:space="preserve">, </w:t>
      </w:r>
      <w:proofErr w:type="spellStart"/>
      <w:r>
        <w:t>term_category</w:t>
      </w:r>
      <w:proofErr w:type="spellEnd"/>
      <w:r>
        <w:t xml:space="preserve">, term, prefix, </w:t>
      </w:r>
      <w:proofErr w:type="spellStart"/>
      <w:r>
        <w:t>wordterm</w:t>
      </w:r>
      <w:proofErr w:type="spellEnd"/>
      <w:r>
        <w:t xml:space="preserve">, </w:t>
      </w:r>
      <w:proofErr w:type="spellStart"/>
      <w:r>
        <w:t>termmap</w:t>
      </w:r>
      <w:proofErr w:type="spellEnd"/>
      <w:r>
        <w:t xml:space="preserve">, </w:t>
      </w:r>
      <w:proofErr w:type="spellStart"/>
      <w:r>
        <w:rPr>
          <w:spacing w:val="-2"/>
        </w:rPr>
        <w:t>wordmap</w:t>
      </w:r>
      <w:proofErr w:type="spellEnd"/>
    </w:p>
    <w:p w14:paraId="1DA42449" w14:textId="77777777" w:rsidR="000C2409" w:rsidRDefault="005E3753" w:rsidP="00402C9E">
      <w:pPr>
        <w:pStyle w:val="Heading1"/>
        <w:numPr>
          <w:ilvl w:val="1"/>
          <w:numId w:val="4"/>
        </w:numPr>
        <w:tabs>
          <w:tab w:val="left" w:pos="1159"/>
        </w:tabs>
        <w:spacing w:before="118" w:line="360" w:lineRule="auto"/>
        <w:ind w:left="1159" w:hanging="179"/>
        <w:jc w:val="both"/>
      </w:pPr>
      <w:r>
        <w:t xml:space="preserve">path: </w:t>
      </w:r>
      <w:r>
        <w:rPr>
          <w:spacing w:val="-5"/>
        </w:rPr>
        <w:t>str</w:t>
      </w:r>
    </w:p>
    <w:p w14:paraId="3D10D67E" w14:textId="77777777" w:rsidR="000C2409" w:rsidRDefault="005E3753" w:rsidP="00402C9E">
      <w:pPr>
        <w:pStyle w:val="BodyText"/>
        <w:spacing w:before="50" w:line="360" w:lineRule="auto"/>
        <w:ind w:left="1560" w:right="797"/>
        <w:jc w:val="both"/>
      </w:pPr>
      <w:r>
        <w:t xml:space="preserve">With this parameter, the function will save the selected data in a file in the directory informed as the parameter argument. In this scenario, data will not be returned in the form of a </w:t>
      </w:r>
      <w:proofErr w:type="spellStart"/>
      <w:r>
        <w:t>Dataframe</w:t>
      </w:r>
      <w:proofErr w:type="spellEnd"/>
      <w:r>
        <w:t>; only a Boolean value will be returned, informing whether the file was generated or not</w:t>
      </w:r>
    </w:p>
    <w:p w14:paraId="4A016EAC" w14:textId="77777777" w:rsidR="000C2409" w:rsidRDefault="005E3753" w:rsidP="00402C9E">
      <w:pPr>
        <w:pStyle w:val="Heading1"/>
        <w:numPr>
          <w:ilvl w:val="1"/>
          <w:numId w:val="4"/>
        </w:numPr>
        <w:tabs>
          <w:tab w:val="left" w:pos="1159"/>
        </w:tabs>
        <w:spacing w:before="119" w:line="360" w:lineRule="auto"/>
        <w:ind w:left="1159" w:hanging="179"/>
        <w:jc w:val="both"/>
      </w:pPr>
      <w:r>
        <w:t xml:space="preserve">columns: </w:t>
      </w:r>
      <w:r>
        <w:rPr>
          <w:spacing w:val="-2"/>
        </w:rPr>
        <w:t>list[“str”]</w:t>
      </w:r>
    </w:p>
    <w:p w14:paraId="33FFA097" w14:textId="77777777" w:rsidR="000C2409" w:rsidRDefault="005E3753" w:rsidP="00402C9E">
      <w:pPr>
        <w:pStyle w:val="BodyText"/>
        <w:spacing w:before="50" w:line="360" w:lineRule="auto"/>
        <w:ind w:left="1560" w:right="797"/>
        <w:jc w:val="both"/>
      </w:pPr>
      <w:r>
        <w:t>Columns</w:t>
      </w:r>
      <w:r>
        <w:rPr>
          <w:spacing w:val="-1"/>
        </w:rPr>
        <w:t xml:space="preserve"> </w:t>
      </w:r>
      <w:r>
        <w:t>that</w:t>
      </w:r>
      <w:r>
        <w:rPr>
          <w:spacing w:val="-1"/>
        </w:rPr>
        <w:t xml:space="preserve"> </w:t>
      </w:r>
      <w:r>
        <w:t>will</w:t>
      </w:r>
      <w:r>
        <w:rPr>
          <w:spacing w:val="-1"/>
        </w:rPr>
        <w:t xml:space="preserve"> </w:t>
      </w:r>
      <w:r>
        <w:t>be</w:t>
      </w:r>
      <w:r>
        <w:rPr>
          <w:spacing w:val="-1"/>
        </w:rPr>
        <w:t xml:space="preserve"> </w:t>
      </w:r>
      <w:r>
        <w:t>selected</w:t>
      </w:r>
      <w:r>
        <w:rPr>
          <w:spacing w:val="-1"/>
        </w:rPr>
        <w:t xml:space="preserve"> </w:t>
      </w:r>
      <w:r>
        <w:t>for</w:t>
      </w:r>
      <w:r>
        <w:rPr>
          <w:spacing w:val="-1"/>
        </w:rPr>
        <w:t xml:space="preserve"> </w:t>
      </w:r>
      <w:r>
        <w:t>output.</w:t>
      </w:r>
      <w:r>
        <w:rPr>
          <w:spacing w:val="-1"/>
        </w:rPr>
        <w:t xml:space="preserve"> </w:t>
      </w:r>
      <w:r>
        <w:t>They</w:t>
      </w:r>
      <w:r>
        <w:rPr>
          <w:spacing w:val="-1"/>
        </w:rPr>
        <w:t xml:space="preserve"> </w:t>
      </w:r>
      <w:r>
        <w:t>must</w:t>
      </w:r>
      <w:r>
        <w:rPr>
          <w:spacing w:val="-1"/>
        </w:rPr>
        <w:t xml:space="preserve"> </w:t>
      </w:r>
      <w:r>
        <w:t>be</w:t>
      </w:r>
      <w:r>
        <w:rPr>
          <w:spacing w:val="-1"/>
        </w:rPr>
        <w:t xml:space="preserve"> </w:t>
      </w:r>
      <w:r>
        <w:t>informed</w:t>
      </w:r>
      <w:r>
        <w:rPr>
          <w:spacing w:val="-1"/>
        </w:rPr>
        <w:t xml:space="preserve"> </w:t>
      </w:r>
      <w:r>
        <w:t>with</w:t>
      </w:r>
      <w:r>
        <w:rPr>
          <w:spacing w:val="-1"/>
        </w:rPr>
        <w:t xml:space="preserve"> </w:t>
      </w:r>
      <w:r>
        <w:t>the</w:t>
      </w:r>
      <w:r>
        <w:rPr>
          <w:spacing w:val="-1"/>
        </w:rPr>
        <w:t xml:space="preserve"> </w:t>
      </w:r>
      <w:r>
        <w:t>same</w:t>
      </w:r>
      <w:r>
        <w:rPr>
          <w:spacing w:val="-1"/>
        </w:rPr>
        <w:t xml:space="preserve"> </w:t>
      </w:r>
      <w:r>
        <w:t>name</w:t>
      </w:r>
      <w:r>
        <w:rPr>
          <w:spacing w:val="-1"/>
        </w:rPr>
        <w:t xml:space="preserve"> </w:t>
      </w:r>
      <w:r>
        <w:t>as</w:t>
      </w:r>
      <w:r>
        <w:rPr>
          <w:spacing w:val="-1"/>
        </w:rPr>
        <w:t xml:space="preserve"> </w:t>
      </w:r>
      <w:r>
        <w:t>the</w:t>
      </w:r>
      <w:r>
        <w:rPr>
          <w:spacing w:val="-1"/>
        </w:rPr>
        <w:t xml:space="preserve"> </w:t>
      </w:r>
      <w:r>
        <w:t xml:space="preserve">database. It is possible to load other data from other tables as long as it </w:t>
      </w:r>
      <w:proofErr w:type="gramStart"/>
      <w:r>
        <w:t>correlate</w:t>
      </w:r>
      <w:proofErr w:type="gramEnd"/>
      <w:r>
        <w:t>. For example, suppose the table only has the term field and not the category field. In that case, you can inform as an argument: “</w:t>
      </w:r>
      <w:proofErr w:type="spellStart"/>
      <w:r>
        <w:t>term_id</w:t>
      </w:r>
      <w:proofErr w:type="spellEnd"/>
      <w:r>
        <w:rPr>
          <w:spacing w:val="80"/>
          <w:w w:val="150"/>
          <w:u w:val="single"/>
        </w:rPr>
        <w:t xml:space="preserve"> </w:t>
      </w:r>
      <w:proofErr w:type="spellStart"/>
      <w:r>
        <w:t>term_category_id</w:t>
      </w:r>
      <w:proofErr w:type="spellEnd"/>
      <w:r>
        <w:rPr>
          <w:spacing w:val="80"/>
          <w:w w:val="150"/>
          <w:u w:val="single"/>
        </w:rPr>
        <w:t xml:space="preserve"> </w:t>
      </w:r>
      <w:r>
        <w:t>category”, the system selected the ID of the term, consulted the ID of</w:t>
      </w:r>
      <w:r>
        <w:rPr>
          <w:spacing w:val="80"/>
        </w:rPr>
        <w:t xml:space="preserve"> </w:t>
      </w:r>
      <w:r>
        <w:t>the category in the Term table, and went to the Category table to choose the category</w:t>
      </w:r>
    </w:p>
    <w:p w14:paraId="70C08E1B" w14:textId="77777777" w:rsidR="000C2409" w:rsidRDefault="005E3753" w:rsidP="00402C9E">
      <w:pPr>
        <w:pStyle w:val="Heading1"/>
        <w:numPr>
          <w:ilvl w:val="1"/>
          <w:numId w:val="4"/>
        </w:numPr>
        <w:tabs>
          <w:tab w:val="left" w:pos="1159"/>
        </w:tabs>
        <w:spacing w:before="119" w:line="360" w:lineRule="auto"/>
        <w:ind w:left="1159" w:hanging="179"/>
        <w:jc w:val="both"/>
      </w:pPr>
      <w:proofErr w:type="spellStart"/>
      <w:r>
        <w:t>columns_out</w:t>
      </w:r>
      <w:proofErr w:type="spellEnd"/>
      <w:r>
        <w:t xml:space="preserve">: </w:t>
      </w:r>
      <w:r>
        <w:rPr>
          <w:spacing w:val="-2"/>
        </w:rPr>
        <w:t>list[“str”]</w:t>
      </w:r>
    </w:p>
    <w:p w14:paraId="26188611" w14:textId="77777777" w:rsidR="000C2409" w:rsidRDefault="005E3753" w:rsidP="00402C9E">
      <w:pPr>
        <w:pStyle w:val="BodyText"/>
        <w:spacing w:before="50" w:line="360" w:lineRule="auto"/>
        <w:ind w:left="1560" w:right="797"/>
        <w:jc w:val="both"/>
      </w:pPr>
      <w:r>
        <w:t>If you want to rename the header of the output fields to more familiar names, you can use this parameter, passing the desired names in the same sequential sequence in the parameter columns</w:t>
      </w:r>
    </w:p>
    <w:p w14:paraId="15DBEF27" w14:textId="77777777" w:rsidR="000C2409" w:rsidRDefault="005E3753" w:rsidP="00402C9E">
      <w:pPr>
        <w:pStyle w:val="Heading1"/>
        <w:numPr>
          <w:ilvl w:val="1"/>
          <w:numId w:val="4"/>
        </w:numPr>
        <w:tabs>
          <w:tab w:val="left" w:pos="1159"/>
        </w:tabs>
        <w:spacing w:before="118" w:line="360" w:lineRule="auto"/>
        <w:ind w:left="1159" w:hanging="179"/>
        <w:jc w:val="both"/>
      </w:pPr>
      <w:proofErr w:type="spellStart"/>
      <w:r>
        <w:t>datasource</w:t>
      </w:r>
      <w:proofErr w:type="spellEnd"/>
      <w:r>
        <w:t xml:space="preserve">: </w:t>
      </w:r>
      <w:proofErr w:type="spellStart"/>
      <w:r>
        <w:rPr>
          <w:spacing w:val="-2"/>
        </w:rPr>
        <w:t>Dict</w:t>
      </w:r>
      <w:proofErr w:type="spellEnd"/>
      <w:r>
        <w:rPr>
          <w:spacing w:val="-2"/>
        </w:rPr>
        <w:t>{“</w:t>
      </w:r>
      <w:proofErr w:type="spellStart"/>
      <w:r>
        <w:rPr>
          <w:spacing w:val="-2"/>
        </w:rPr>
        <w:t>str</w:t>
      </w:r>
      <w:proofErr w:type="gramStart"/>
      <w:r>
        <w:rPr>
          <w:spacing w:val="-2"/>
        </w:rPr>
        <w:t>”:list</w:t>
      </w:r>
      <w:proofErr w:type="spellEnd"/>
      <w:proofErr w:type="gramEnd"/>
      <w:r>
        <w:rPr>
          <w:spacing w:val="-2"/>
        </w:rPr>
        <w:t>[”str”]}</w:t>
      </w:r>
    </w:p>
    <w:p w14:paraId="31726EC1" w14:textId="310AAEA1" w:rsidR="000C2409" w:rsidRDefault="005E3753" w:rsidP="00402C9E">
      <w:pPr>
        <w:pStyle w:val="BodyText"/>
        <w:spacing w:before="50" w:line="360" w:lineRule="auto"/>
        <w:ind w:left="1560" w:right="797"/>
        <w:jc w:val="both"/>
      </w:pPr>
      <w:r>
        <w:t>Filter</w:t>
      </w:r>
      <w:r>
        <w:rPr>
          <w:spacing w:val="-3"/>
        </w:rPr>
        <w:t xml:space="preserve"> </w:t>
      </w:r>
      <w:r>
        <w:t>argument.</w:t>
      </w:r>
      <w:r>
        <w:rPr>
          <w:spacing w:val="-3"/>
        </w:rPr>
        <w:t xml:space="preserve"> </w:t>
      </w:r>
      <w:r>
        <w:t>It</w:t>
      </w:r>
      <w:r>
        <w:rPr>
          <w:spacing w:val="-3"/>
        </w:rPr>
        <w:t xml:space="preserve"> </w:t>
      </w:r>
      <w:r>
        <w:t>is</w:t>
      </w:r>
      <w:r>
        <w:rPr>
          <w:spacing w:val="-3"/>
        </w:rPr>
        <w:t xml:space="preserve"> </w:t>
      </w:r>
      <w:r>
        <w:t>used</w:t>
      </w:r>
      <w:r>
        <w:rPr>
          <w:spacing w:val="-3"/>
        </w:rPr>
        <w:t xml:space="preserve"> </w:t>
      </w:r>
      <w:r>
        <w:t>to</w:t>
      </w:r>
      <w:r>
        <w:rPr>
          <w:spacing w:val="-3"/>
        </w:rPr>
        <w:t xml:space="preserve"> </w:t>
      </w:r>
      <w:r>
        <w:t>filter</w:t>
      </w:r>
      <w:r>
        <w:rPr>
          <w:spacing w:val="-3"/>
        </w:rPr>
        <w:t xml:space="preserve"> </w:t>
      </w:r>
      <w:proofErr w:type="spellStart"/>
      <w:r>
        <w:t>datasource</w:t>
      </w:r>
      <w:proofErr w:type="spellEnd"/>
      <w:r>
        <w:t>,</w:t>
      </w:r>
      <w:r>
        <w:rPr>
          <w:spacing w:val="-3"/>
        </w:rPr>
        <w:t xml:space="preserve"> </w:t>
      </w:r>
      <w:r>
        <w:t>with</w:t>
      </w:r>
      <w:r>
        <w:rPr>
          <w:spacing w:val="-3"/>
        </w:rPr>
        <w:t xml:space="preserve"> </w:t>
      </w:r>
      <w:r>
        <w:t>the</w:t>
      </w:r>
      <w:r>
        <w:rPr>
          <w:spacing w:val="-3"/>
        </w:rPr>
        <w:t xml:space="preserve"> </w:t>
      </w:r>
      <w:r>
        <w:t>dictionary</w:t>
      </w:r>
      <w:r>
        <w:rPr>
          <w:spacing w:val="-3"/>
        </w:rPr>
        <w:t xml:space="preserve"> </w:t>
      </w:r>
      <w:r>
        <w:t>key</w:t>
      </w:r>
      <w:r>
        <w:rPr>
          <w:spacing w:val="-3"/>
        </w:rPr>
        <w:t xml:space="preserve"> </w:t>
      </w:r>
      <w:r>
        <w:t>being</w:t>
      </w:r>
      <w:r>
        <w:rPr>
          <w:spacing w:val="-3"/>
        </w:rPr>
        <w:t xml:space="preserve"> </w:t>
      </w:r>
      <w:r>
        <w:t>the</w:t>
      </w:r>
      <w:r>
        <w:rPr>
          <w:spacing w:val="-3"/>
        </w:rPr>
        <w:t xml:space="preserve"> </w:t>
      </w:r>
      <w:r>
        <w:t>selection</w:t>
      </w:r>
      <w:r>
        <w:rPr>
          <w:spacing w:val="-3"/>
        </w:rPr>
        <w:t xml:space="preserve"> </w:t>
      </w:r>
      <w:r>
        <w:t>argument</w:t>
      </w:r>
      <w:r>
        <w:rPr>
          <w:spacing w:val="-3"/>
        </w:rPr>
        <w:t xml:space="preserve"> </w:t>
      </w:r>
      <w:r>
        <w:t xml:space="preserve">and the dictionary value being the </w:t>
      </w:r>
      <w:proofErr w:type="spellStart"/>
      <w:r>
        <w:t>datasources</w:t>
      </w:r>
      <w:proofErr w:type="spellEnd"/>
      <w:r>
        <w:t xml:space="preserve"> selected as the filter. Without this parameter, the function will return all </w:t>
      </w:r>
      <w:proofErr w:type="spellStart"/>
      <w:r>
        <w:t>datasources</w:t>
      </w:r>
      <w:proofErr w:type="spellEnd"/>
    </w:p>
    <w:p w14:paraId="01DA1AFB" w14:textId="77777777" w:rsidR="00355718" w:rsidRDefault="00355718" w:rsidP="00402C9E">
      <w:pPr>
        <w:pStyle w:val="BodyText"/>
        <w:spacing w:before="50" w:line="360" w:lineRule="auto"/>
        <w:ind w:left="1560" w:right="797"/>
        <w:jc w:val="both"/>
      </w:pPr>
    </w:p>
    <w:p w14:paraId="730AB790" w14:textId="19FF0E31" w:rsidR="000C2409" w:rsidRPr="00402C9E" w:rsidRDefault="005E3753" w:rsidP="00402C9E">
      <w:pPr>
        <w:pStyle w:val="Heading1"/>
        <w:numPr>
          <w:ilvl w:val="1"/>
          <w:numId w:val="4"/>
        </w:numPr>
        <w:tabs>
          <w:tab w:val="left" w:pos="1159"/>
        </w:tabs>
        <w:spacing w:before="0" w:line="360" w:lineRule="auto"/>
        <w:ind w:left="1159" w:hanging="179"/>
        <w:rPr>
          <w:sz w:val="21"/>
        </w:rPr>
      </w:pPr>
      <w:r>
        <w:t>connector:</w:t>
      </w:r>
      <w:r w:rsidR="00402C9E">
        <w:t xml:space="preserve"> </w:t>
      </w:r>
      <w:proofErr w:type="spellStart"/>
      <w:r w:rsidRPr="00402C9E">
        <w:rPr>
          <w:spacing w:val="-2"/>
        </w:rPr>
        <w:t>Dict</w:t>
      </w:r>
      <w:proofErr w:type="spellEnd"/>
      <w:r w:rsidRPr="00402C9E">
        <w:rPr>
          <w:spacing w:val="-2"/>
        </w:rPr>
        <w:t>{“</w:t>
      </w:r>
      <w:proofErr w:type="spellStart"/>
      <w:r w:rsidRPr="00402C9E">
        <w:rPr>
          <w:spacing w:val="-2"/>
        </w:rPr>
        <w:t>str</w:t>
      </w:r>
      <w:proofErr w:type="gramStart"/>
      <w:r w:rsidRPr="00402C9E">
        <w:rPr>
          <w:spacing w:val="-2"/>
        </w:rPr>
        <w:t>”:list</w:t>
      </w:r>
      <w:proofErr w:type="spellEnd"/>
      <w:proofErr w:type="gramEnd"/>
      <w:r w:rsidRPr="00402C9E">
        <w:rPr>
          <w:spacing w:val="-2"/>
        </w:rPr>
        <w:t>[”str”]</w:t>
      </w:r>
    </w:p>
    <w:p w14:paraId="7D311668" w14:textId="6251CF11" w:rsidR="000C2409" w:rsidRDefault="005E3753" w:rsidP="00402C9E">
      <w:pPr>
        <w:pStyle w:val="BodyText"/>
        <w:spacing w:line="360" w:lineRule="auto"/>
        <w:ind w:left="1560"/>
        <w:rPr>
          <w:spacing w:val="-2"/>
        </w:rPr>
      </w:pPr>
      <w:r>
        <w:t xml:space="preserve">Filter argument. It uses the same logic as the </w:t>
      </w:r>
      <w:proofErr w:type="spellStart"/>
      <w:r>
        <w:t>datasource</w:t>
      </w:r>
      <w:proofErr w:type="spellEnd"/>
      <w:r>
        <w:t xml:space="preserve">, but applied to the connector </w:t>
      </w:r>
      <w:r>
        <w:rPr>
          <w:spacing w:val="-2"/>
        </w:rPr>
        <w:t>field</w:t>
      </w:r>
    </w:p>
    <w:p w14:paraId="5F3580CD" w14:textId="77777777" w:rsidR="000C2409" w:rsidRDefault="005E3753" w:rsidP="00402C9E">
      <w:pPr>
        <w:pStyle w:val="Heading1"/>
        <w:numPr>
          <w:ilvl w:val="1"/>
          <w:numId w:val="4"/>
        </w:numPr>
        <w:tabs>
          <w:tab w:val="left" w:pos="1159"/>
        </w:tabs>
        <w:spacing w:line="360" w:lineRule="auto"/>
        <w:ind w:left="1159" w:hanging="179"/>
      </w:pPr>
      <w:r>
        <w:t xml:space="preserve">word: </w:t>
      </w:r>
      <w:proofErr w:type="spellStart"/>
      <w:r>
        <w:rPr>
          <w:spacing w:val="-2"/>
        </w:rPr>
        <w:t>Dict</w:t>
      </w:r>
      <w:proofErr w:type="spellEnd"/>
      <w:r>
        <w:rPr>
          <w:spacing w:val="-2"/>
        </w:rPr>
        <w:t>{“</w:t>
      </w:r>
      <w:proofErr w:type="spellStart"/>
      <w:r>
        <w:rPr>
          <w:spacing w:val="-2"/>
        </w:rPr>
        <w:t>str</w:t>
      </w:r>
      <w:proofErr w:type="gramStart"/>
      <w:r>
        <w:rPr>
          <w:spacing w:val="-2"/>
        </w:rPr>
        <w:t>”:list</w:t>
      </w:r>
      <w:proofErr w:type="spellEnd"/>
      <w:proofErr w:type="gramEnd"/>
      <w:r>
        <w:rPr>
          <w:spacing w:val="-2"/>
        </w:rPr>
        <w:t>[”str”]}</w:t>
      </w:r>
    </w:p>
    <w:p w14:paraId="229B1D67" w14:textId="77777777" w:rsidR="000C2409" w:rsidRDefault="005E3753" w:rsidP="00402C9E">
      <w:pPr>
        <w:pStyle w:val="BodyText"/>
        <w:spacing w:before="50" w:line="360" w:lineRule="auto"/>
        <w:ind w:left="1560"/>
      </w:pPr>
      <w:r>
        <w:lastRenderedPageBreak/>
        <w:t xml:space="preserve">Filter argument. It uses the same logic as the </w:t>
      </w:r>
      <w:proofErr w:type="spellStart"/>
      <w:r>
        <w:t>datasource</w:t>
      </w:r>
      <w:proofErr w:type="spellEnd"/>
      <w:r>
        <w:t xml:space="preserve">, but applied to the word </w:t>
      </w:r>
      <w:r>
        <w:rPr>
          <w:spacing w:val="-2"/>
        </w:rPr>
        <w:t>field</w:t>
      </w:r>
    </w:p>
    <w:p w14:paraId="33C3C598" w14:textId="77777777" w:rsidR="000C2409" w:rsidRDefault="005E3753" w:rsidP="00402C9E">
      <w:pPr>
        <w:pStyle w:val="Heading1"/>
        <w:numPr>
          <w:ilvl w:val="1"/>
          <w:numId w:val="4"/>
        </w:numPr>
        <w:tabs>
          <w:tab w:val="left" w:pos="1159"/>
        </w:tabs>
        <w:spacing w:line="360" w:lineRule="auto"/>
        <w:ind w:left="1159" w:hanging="179"/>
      </w:pPr>
      <w:r>
        <w:t xml:space="preserve">term: </w:t>
      </w:r>
      <w:proofErr w:type="spellStart"/>
      <w:r>
        <w:rPr>
          <w:spacing w:val="-2"/>
        </w:rPr>
        <w:t>Dict</w:t>
      </w:r>
      <w:proofErr w:type="spellEnd"/>
      <w:r>
        <w:rPr>
          <w:spacing w:val="-2"/>
        </w:rPr>
        <w:t>{“</w:t>
      </w:r>
      <w:proofErr w:type="spellStart"/>
      <w:r>
        <w:rPr>
          <w:spacing w:val="-2"/>
        </w:rPr>
        <w:t>str</w:t>
      </w:r>
      <w:proofErr w:type="gramStart"/>
      <w:r>
        <w:rPr>
          <w:spacing w:val="-2"/>
        </w:rPr>
        <w:t>”:list</w:t>
      </w:r>
      <w:proofErr w:type="spellEnd"/>
      <w:proofErr w:type="gramEnd"/>
      <w:r>
        <w:rPr>
          <w:spacing w:val="-2"/>
        </w:rPr>
        <w:t>[”str”]}</w:t>
      </w:r>
    </w:p>
    <w:p w14:paraId="78803580" w14:textId="77777777" w:rsidR="000C2409" w:rsidRDefault="005E3753" w:rsidP="00402C9E">
      <w:pPr>
        <w:pStyle w:val="BodyText"/>
        <w:spacing w:before="50" w:line="360" w:lineRule="auto"/>
        <w:ind w:left="1560"/>
      </w:pPr>
      <w:r>
        <w:t xml:space="preserve">Filter argument. It uses the same logic as the </w:t>
      </w:r>
      <w:proofErr w:type="spellStart"/>
      <w:r>
        <w:t>datasource</w:t>
      </w:r>
      <w:proofErr w:type="spellEnd"/>
      <w:r>
        <w:t xml:space="preserve">, but applied to the term </w:t>
      </w:r>
      <w:r>
        <w:rPr>
          <w:spacing w:val="-2"/>
        </w:rPr>
        <w:t>field</w:t>
      </w:r>
    </w:p>
    <w:p w14:paraId="6991752B" w14:textId="77777777" w:rsidR="000C2409" w:rsidRDefault="005E3753" w:rsidP="00402C9E">
      <w:pPr>
        <w:pStyle w:val="Heading1"/>
        <w:numPr>
          <w:ilvl w:val="1"/>
          <w:numId w:val="4"/>
        </w:numPr>
        <w:tabs>
          <w:tab w:val="left" w:pos="1159"/>
        </w:tabs>
        <w:spacing w:line="360" w:lineRule="auto"/>
        <w:ind w:left="1159" w:hanging="179"/>
      </w:pPr>
      <w:proofErr w:type="spellStart"/>
      <w:r>
        <w:t>term_category</w:t>
      </w:r>
      <w:proofErr w:type="spellEnd"/>
      <w:r>
        <w:t xml:space="preserve">: </w:t>
      </w:r>
      <w:proofErr w:type="spellStart"/>
      <w:r>
        <w:rPr>
          <w:spacing w:val="-2"/>
        </w:rPr>
        <w:t>Dict</w:t>
      </w:r>
      <w:proofErr w:type="spellEnd"/>
      <w:r>
        <w:rPr>
          <w:spacing w:val="-2"/>
        </w:rPr>
        <w:t>{“</w:t>
      </w:r>
      <w:proofErr w:type="spellStart"/>
      <w:r>
        <w:rPr>
          <w:spacing w:val="-2"/>
        </w:rPr>
        <w:t>str</w:t>
      </w:r>
      <w:proofErr w:type="gramStart"/>
      <w:r>
        <w:rPr>
          <w:spacing w:val="-2"/>
        </w:rPr>
        <w:t>”:list</w:t>
      </w:r>
      <w:proofErr w:type="spellEnd"/>
      <w:proofErr w:type="gramEnd"/>
      <w:r>
        <w:rPr>
          <w:spacing w:val="-2"/>
        </w:rPr>
        <w:t>[”str”]}</w:t>
      </w:r>
    </w:p>
    <w:p w14:paraId="0C48F4A0" w14:textId="77777777" w:rsidR="000C2409" w:rsidRDefault="005E3753" w:rsidP="00402C9E">
      <w:pPr>
        <w:pStyle w:val="BodyText"/>
        <w:spacing w:before="50" w:line="360" w:lineRule="auto"/>
        <w:ind w:left="1560"/>
      </w:pPr>
      <w:r>
        <w:t xml:space="preserve">Filter argument. It uses the same logic as the </w:t>
      </w:r>
      <w:proofErr w:type="spellStart"/>
      <w:r>
        <w:t>datasource</w:t>
      </w:r>
      <w:proofErr w:type="spellEnd"/>
      <w:r>
        <w:t xml:space="preserve">, but applied to the </w:t>
      </w:r>
      <w:proofErr w:type="spellStart"/>
      <w:r>
        <w:t>term_categorty</w:t>
      </w:r>
      <w:proofErr w:type="spellEnd"/>
      <w:r>
        <w:t xml:space="preserve"> </w:t>
      </w:r>
      <w:r>
        <w:rPr>
          <w:spacing w:val="-2"/>
        </w:rPr>
        <w:t>field</w:t>
      </w:r>
    </w:p>
    <w:p w14:paraId="65DD5738" w14:textId="77777777" w:rsidR="000C2409" w:rsidRDefault="005E3753" w:rsidP="00402C9E">
      <w:pPr>
        <w:pStyle w:val="Heading1"/>
        <w:numPr>
          <w:ilvl w:val="1"/>
          <w:numId w:val="4"/>
        </w:numPr>
        <w:tabs>
          <w:tab w:val="left" w:pos="1159"/>
        </w:tabs>
        <w:spacing w:line="360" w:lineRule="auto"/>
        <w:ind w:left="1159" w:hanging="179"/>
      </w:pPr>
      <w:proofErr w:type="spellStart"/>
      <w:r>
        <w:t>term_group</w:t>
      </w:r>
      <w:proofErr w:type="spellEnd"/>
      <w:r>
        <w:t xml:space="preserve">: </w:t>
      </w:r>
      <w:proofErr w:type="spellStart"/>
      <w:r>
        <w:rPr>
          <w:spacing w:val="-2"/>
        </w:rPr>
        <w:t>Dict</w:t>
      </w:r>
      <w:proofErr w:type="spellEnd"/>
      <w:r>
        <w:rPr>
          <w:spacing w:val="-2"/>
        </w:rPr>
        <w:t>{“</w:t>
      </w:r>
      <w:proofErr w:type="spellStart"/>
      <w:r>
        <w:rPr>
          <w:spacing w:val="-2"/>
        </w:rPr>
        <w:t>str</w:t>
      </w:r>
      <w:proofErr w:type="gramStart"/>
      <w:r>
        <w:rPr>
          <w:spacing w:val="-2"/>
        </w:rPr>
        <w:t>”:list</w:t>
      </w:r>
      <w:proofErr w:type="spellEnd"/>
      <w:proofErr w:type="gramEnd"/>
      <w:r>
        <w:rPr>
          <w:spacing w:val="-2"/>
        </w:rPr>
        <w:t>[”str”]}</w:t>
      </w:r>
    </w:p>
    <w:p w14:paraId="7767E8EA" w14:textId="77777777" w:rsidR="000C2409" w:rsidRDefault="005E3753" w:rsidP="00402C9E">
      <w:pPr>
        <w:pStyle w:val="BodyText"/>
        <w:spacing w:before="50" w:line="360" w:lineRule="auto"/>
        <w:ind w:left="1560"/>
      </w:pPr>
      <w:r>
        <w:t xml:space="preserve">Filter argument. It uses the same logic as the </w:t>
      </w:r>
      <w:proofErr w:type="spellStart"/>
      <w:r>
        <w:t>datasource</w:t>
      </w:r>
      <w:proofErr w:type="spellEnd"/>
      <w:r>
        <w:t xml:space="preserve">, but applied to the </w:t>
      </w:r>
      <w:proofErr w:type="spellStart"/>
      <w:r>
        <w:t>term_group</w:t>
      </w:r>
      <w:proofErr w:type="spellEnd"/>
      <w:r>
        <w:t xml:space="preserve"> </w:t>
      </w:r>
      <w:r>
        <w:rPr>
          <w:spacing w:val="-2"/>
        </w:rPr>
        <w:t>field</w:t>
      </w:r>
    </w:p>
    <w:p w14:paraId="685F5696" w14:textId="77777777" w:rsidR="000C2409" w:rsidRDefault="005E3753" w:rsidP="00402C9E">
      <w:pPr>
        <w:pStyle w:val="BodyText"/>
        <w:spacing w:before="65" w:line="360" w:lineRule="auto"/>
        <w:ind w:left="700"/>
      </w:pPr>
      <w:r>
        <w:rPr>
          <w:spacing w:val="-2"/>
        </w:rPr>
        <w:t>Return:</w:t>
      </w:r>
    </w:p>
    <w:p w14:paraId="2C89A2D1" w14:textId="77777777" w:rsidR="000C2409" w:rsidRDefault="005E3753" w:rsidP="00402C9E">
      <w:pPr>
        <w:pStyle w:val="BodyText"/>
        <w:spacing w:before="125" w:line="360" w:lineRule="auto"/>
        <w:ind w:left="700" w:right="797"/>
      </w:pPr>
      <w:r>
        <w:t>Pandas</w:t>
      </w:r>
      <w:r>
        <w:rPr>
          <w:spacing w:val="-4"/>
        </w:rPr>
        <w:t xml:space="preserve"> </w:t>
      </w:r>
      <w:proofErr w:type="spellStart"/>
      <w:r>
        <w:t>Dataframe</w:t>
      </w:r>
      <w:proofErr w:type="spellEnd"/>
      <w:r>
        <w:rPr>
          <w:spacing w:val="-4"/>
        </w:rPr>
        <w:t xml:space="preserve"> </w:t>
      </w:r>
      <w:r>
        <w:t>or</w:t>
      </w:r>
      <w:r>
        <w:rPr>
          <w:spacing w:val="-4"/>
        </w:rPr>
        <w:t xml:space="preserve"> </w:t>
      </w:r>
      <w:r>
        <w:t>Boolean</w:t>
      </w:r>
      <w:r>
        <w:rPr>
          <w:spacing w:val="-4"/>
        </w:rPr>
        <w:t xml:space="preserve"> </w:t>
      </w:r>
      <w:r>
        <w:t>(If</w:t>
      </w:r>
      <w:r>
        <w:rPr>
          <w:spacing w:val="-4"/>
        </w:rPr>
        <w:t xml:space="preserve"> </w:t>
      </w:r>
      <w:r>
        <w:t>the</w:t>
      </w:r>
      <w:r>
        <w:rPr>
          <w:spacing w:val="-4"/>
        </w:rPr>
        <w:t xml:space="preserve"> </w:t>
      </w:r>
      <w:r>
        <w:t>parameter</w:t>
      </w:r>
      <w:r>
        <w:rPr>
          <w:spacing w:val="-4"/>
        </w:rPr>
        <w:t xml:space="preserve"> </w:t>
      </w:r>
      <w:r>
        <w:t>path</w:t>
      </w:r>
      <w:r>
        <w:rPr>
          <w:spacing w:val="-4"/>
        </w:rPr>
        <w:t xml:space="preserve"> </w:t>
      </w:r>
      <w:r>
        <w:t>is</w:t>
      </w:r>
      <w:r>
        <w:rPr>
          <w:spacing w:val="-4"/>
        </w:rPr>
        <w:t xml:space="preserve"> </w:t>
      </w:r>
      <w:r>
        <w:t>informed,</w:t>
      </w:r>
      <w:r>
        <w:rPr>
          <w:spacing w:val="-4"/>
        </w:rPr>
        <w:t xml:space="preserve"> </w:t>
      </w:r>
      <w:r>
        <w:t>the</w:t>
      </w:r>
      <w:r>
        <w:rPr>
          <w:spacing w:val="-4"/>
        </w:rPr>
        <w:t xml:space="preserve"> </w:t>
      </w:r>
      <w:r>
        <w:t>function</w:t>
      </w:r>
      <w:r>
        <w:rPr>
          <w:spacing w:val="-4"/>
        </w:rPr>
        <w:t xml:space="preserve"> </w:t>
      </w:r>
      <w:r>
        <w:t>will</w:t>
      </w:r>
      <w:r>
        <w:rPr>
          <w:spacing w:val="-4"/>
        </w:rPr>
        <w:t xml:space="preserve"> </w:t>
      </w:r>
      <w:r>
        <w:t>generate</w:t>
      </w:r>
      <w:r>
        <w:rPr>
          <w:spacing w:val="-4"/>
        </w:rPr>
        <w:t xml:space="preserve"> </w:t>
      </w:r>
      <w:r>
        <w:t>the</w:t>
      </w:r>
      <w:r>
        <w:rPr>
          <w:spacing w:val="-4"/>
        </w:rPr>
        <w:t xml:space="preserve"> </w:t>
      </w:r>
      <w:r>
        <w:t>file;</w:t>
      </w:r>
      <w:r>
        <w:rPr>
          <w:spacing w:val="-4"/>
        </w:rPr>
        <w:t xml:space="preserve"> </w:t>
      </w:r>
      <w:r>
        <w:t>if</w:t>
      </w:r>
      <w:r>
        <w:rPr>
          <w:spacing w:val="-4"/>
        </w:rPr>
        <w:t xml:space="preserve"> </w:t>
      </w:r>
      <w:r>
        <w:t>successful, it will return the TRUE. Otherwise, it will return FALSE)</w:t>
      </w:r>
    </w:p>
    <w:p w14:paraId="3737FC1A" w14:textId="77777777" w:rsidR="000C2409" w:rsidRDefault="005E3753" w:rsidP="00402C9E">
      <w:pPr>
        <w:pStyle w:val="BodyText"/>
        <w:spacing w:before="120" w:line="360" w:lineRule="auto"/>
        <w:ind w:left="700"/>
      </w:pPr>
      <w:r>
        <w:rPr>
          <w:spacing w:val="-2"/>
        </w:rPr>
        <w:t>Examples:</w:t>
      </w:r>
    </w:p>
    <w:p w14:paraId="79CF328E" w14:textId="77777777" w:rsidR="000C2409" w:rsidRDefault="005E3753">
      <w:pPr>
        <w:pStyle w:val="BodyText"/>
        <w:spacing w:before="157"/>
        <w:ind w:left="788"/>
        <w:rPr>
          <w:rFonts w:ascii="Courier New"/>
        </w:rPr>
      </w:pPr>
      <w:r>
        <w:rPr>
          <w:rFonts w:ascii="Courier New"/>
        </w:rPr>
        <w:t xml:space="preserve">&gt;&gt;&gt; from igem.ge import </w:t>
      </w:r>
      <w:proofErr w:type="spellStart"/>
      <w:r>
        <w:rPr>
          <w:rFonts w:ascii="Courier New"/>
          <w:spacing w:val="-5"/>
        </w:rPr>
        <w:t>db</w:t>
      </w:r>
      <w:proofErr w:type="spellEnd"/>
    </w:p>
    <w:p w14:paraId="1CD36BDF" w14:textId="77777777" w:rsidR="000C2409" w:rsidRDefault="005E3753">
      <w:pPr>
        <w:pStyle w:val="BodyText"/>
        <w:spacing w:before="13"/>
        <w:ind w:left="788"/>
        <w:rPr>
          <w:rFonts w:ascii="Courier New"/>
        </w:rPr>
      </w:pPr>
      <w:r>
        <w:rPr>
          <w:rFonts w:ascii="Courier New"/>
        </w:rPr>
        <w:t xml:space="preserve">&gt;&gt;&gt; </w:t>
      </w:r>
      <w:proofErr w:type="spellStart"/>
      <w:r>
        <w:rPr>
          <w:rFonts w:ascii="Courier New"/>
          <w:spacing w:val="-2"/>
        </w:rPr>
        <w:t>db.get_</w:t>
      </w:r>
      <w:proofErr w:type="gramStart"/>
      <w:r>
        <w:rPr>
          <w:rFonts w:ascii="Courier New"/>
          <w:spacing w:val="-2"/>
        </w:rPr>
        <w:t>data</w:t>
      </w:r>
      <w:proofErr w:type="spellEnd"/>
      <w:r>
        <w:rPr>
          <w:rFonts w:ascii="Courier New"/>
          <w:spacing w:val="-2"/>
        </w:rPr>
        <w:t>(</w:t>
      </w:r>
      <w:proofErr w:type="gramEnd"/>
    </w:p>
    <w:p w14:paraId="75DE0E45" w14:textId="77777777" w:rsidR="000C2409" w:rsidRDefault="005E3753">
      <w:pPr>
        <w:pStyle w:val="BodyText"/>
        <w:spacing w:before="13"/>
        <w:ind w:left="1508"/>
        <w:rPr>
          <w:rFonts w:ascii="Courier New" w:hAnsi="Courier New"/>
        </w:rPr>
      </w:pPr>
      <w:r>
        <w:rPr>
          <w:rFonts w:ascii="Courier New" w:hAnsi="Courier New"/>
          <w:spacing w:val="-2"/>
        </w:rPr>
        <w:t>table</w:t>
      </w:r>
      <w:proofErr w:type="gramStart"/>
      <w:r>
        <w:rPr>
          <w:rFonts w:ascii="Courier New" w:hAnsi="Courier New"/>
          <w:spacing w:val="-2"/>
        </w:rPr>
        <w:t>=”</w:t>
      </w:r>
      <w:proofErr w:type="spellStart"/>
      <w:r>
        <w:rPr>
          <w:rFonts w:ascii="Courier New" w:hAnsi="Courier New"/>
          <w:spacing w:val="-2"/>
        </w:rPr>
        <w:t>datasource</w:t>
      </w:r>
      <w:proofErr w:type="spellEnd"/>
      <w:proofErr w:type="gramEnd"/>
      <w:r>
        <w:rPr>
          <w:rFonts w:ascii="Courier New" w:hAnsi="Courier New"/>
          <w:spacing w:val="-2"/>
        </w:rPr>
        <w:t>”,</w:t>
      </w:r>
    </w:p>
    <w:p w14:paraId="62D6591C" w14:textId="77777777" w:rsidR="000C2409" w:rsidRDefault="005E3753">
      <w:pPr>
        <w:pStyle w:val="BodyText"/>
        <w:spacing w:before="14" w:line="254" w:lineRule="auto"/>
        <w:ind w:left="1508" w:right="4003"/>
        <w:rPr>
          <w:rFonts w:ascii="Courier New" w:hAnsi="Courier New"/>
        </w:rPr>
      </w:pPr>
      <w:proofErr w:type="spellStart"/>
      <w:r>
        <w:rPr>
          <w:rFonts w:ascii="Courier New" w:hAnsi="Courier New"/>
        </w:rPr>
        <w:t>datasource</w:t>
      </w:r>
      <w:proofErr w:type="spellEnd"/>
      <w:proofErr w:type="gramStart"/>
      <w:r>
        <w:rPr>
          <w:rFonts w:ascii="Courier New" w:hAnsi="Courier New"/>
        </w:rPr>
        <w:t>={</w:t>
      </w:r>
      <w:proofErr w:type="gramEnd"/>
      <w:r>
        <w:rPr>
          <w:rFonts w:ascii="Courier New" w:hAnsi="Courier New"/>
        </w:rPr>
        <w:t>“</w:t>
      </w:r>
      <w:proofErr w:type="spellStart"/>
      <w:r>
        <w:rPr>
          <w:rFonts w:ascii="Courier New" w:hAnsi="Courier New"/>
        </w:rPr>
        <w:t>datasource</w:t>
      </w:r>
      <w:proofErr w:type="spellEnd"/>
      <w:r>
        <w:rPr>
          <w:rFonts w:ascii="Courier New" w:hAnsi="Courier New"/>
          <w:spacing w:val="80"/>
          <w:u w:val="single"/>
        </w:rPr>
        <w:t xml:space="preserve"> </w:t>
      </w:r>
      <w:r>
        <w:rPr>
          <w:rFonts w:ascii="Courier New" w:hAnsi="Courier New"/>
        </w:rPr>
        <w:t>in”:</w:t>
      </w:r>
      <w:r>
        <w:rPr>
          <w:rFonts w:ascii="Courier New" w:hAnsi="Courier New"/>
          <w:spacing w:val="-12"/>
        </w:rPr>
        <w:t xml:space="preserve"> </w:t>
      </w:r>
      <w:r>
        <w:rPr>
          <w:rFonts w:ascii="Courier New" w:hAnsi="Courier New"/>
        </w:rPr>
        <w:t xml:space="preserve">[“ds_01”,”ds_02”]}, </w:t>
      </w:r>
      <w:r>
        <w:rPr>
          <w:rFonts w:ascii="Courier New" w:hAnsi="Courier New"/>
          <w:spacing w:val="-2"/>
        </w:rPr>
        <w:t>columns=[“id”,”</w:t>
      </w:r>
      <w:proofErr w:type="spellStart"/>
      <w:r>
        <w:rPr>
          <w:rFonts w:ascii="Courier New" w:hAnsi="Courier New"/>
          <w:spacing w:val="-2"/>
        </w:rPr>
        <w:t>datasource</w:t>
      </w:r>
      <w:proofErr w:type="spellEnd"/>
      <w:r>
        <w:rPr>
          <w:rFonts w:ascii="Courier New" w:hAnsi="Courier New"/>
          <w:spacing w:val="-2"/>
        </w:rPr>
        <w:t xml:space="preserve">”], </w:t>
      </w:r>
      <w:proofErr w:type="spellStart"/>
      <w:r>
        <w:rPr>
          <w:rFonts w:ascii="Courier New" w:hAnsi="Courier New"/>
        </w:rPr>
        <w:t>columns_out</w:t>
      </w:r>
      <w:proofErr w:type="spellEnd"/>
      <w:r>
        <w:rPr>
          <w:rFonts w:ascii="Courier New" w:hAnsi="Courier New"/>
        </w:rPr>
        <w:t>=[“</w:t>
      </w:r>
      <w:proofErr w:type="spellStart"/>
      <w:r>
        <w:rPr>
          <w:rFonts w:ascii="Courier New" w:hAnsi="Courier New"/>
        </w:rPr>
        <w:t>Datasource</w:t>
      </w:r>
      <w:proofErr w:type="spellEnd"/>
      <w:r>
        <w:rPr>
          <w:rFonts w:ascii="Courier New" w:hAnsi="Courier New"/>
          <w:spacing w:val="-12"/>
        </w:rPr>
        <w:t xml:space="preserve"> </w:t>
      </w:r>
      <w:r>
        <w:rPr>
          <w:rFonts w:ascii="Courier New" w:hAnsi="Courier New"/>
        </w:rPr>
        <w:t>ID”,</w:t>
      </w:r>
      <w:r>
        <w:rPr>
          <w:rFonts w:ascii="Courier New" w:hAnsi="Courier New"/>
          <w:spacing w:val="-12"/>
        </w:rPr>
        <w:t xml:space="preserve"> </w:t>
      </w:r>
      <w:r>
        <w:rPr>
          <w:rFonts w:ascii="Courier New" w:hAnsi="Courier New"/>
        </w:rPr>
        <w:t>“</w:t>
      </w:r>
      <w:proofErr w:type="spellStart"/>
      <w:r>
        <w:rPr>
          <w:rFonts w:ascii="Courier New" w:hAnsi="Courier New"/>
        </w:rPr>
        <w:t>Datasource</w:t>
      </w:r>
      <w:proofErr w:type="spellEnd"/>
      <w:r>
        <w:rPr>
          <w:rFonts w:ascii="Courier New" w:hAnsi="Courier New"/>
          <w:spacing w:val="-12"/>
        </w:rPr>
        <w:t xml:space="preserve"> </w:t>
      </w:r>
      <w:r>
        <w:rPr>
          <w:rFonts w:ascii="Courier New" w:hAnsi="Courier New"/>
        </w:rPr>
        <w:t xml:space="preserve">Name”], </w:t>
      </w:r>
      <w:r>
        <w:rPr>
          <w:rFonts w:ascii="Courier New" w:hAnsi="Courier New"/>
          <w:spacing w:val="-2"/>
        </w:rPr>
        <w:t>path=”{</w:t>
      </w:r>
      <w:proofErr w:type="spellStart"/>
      <w:r>
        <w:rPr>
          <w:rFonts w:ascii="Courier New" w:hAnsi="Courier New"/>
          <w:spacing w:val="-2"/>
        </w:rPr>
        <w:t>your_path</w:t>
      </w:r>
      <w:proofErr w:type="spellEnd"/>
      <w:r>
        <w:rPr>
          <w:rFonts w:ascii="Courier New" w:hAnsi="Courier New"/>
          <w:spacing w:val="-2"/>
        </w:rPr>
        <w:t>}/datasource.csv”</w:t>
      </w:r>
    </w:p>
    <w:p w14:paraId="542584AD" w14:textId="77777777" w:rsidR="000C2409" w:rsidRDefault="005E3753">
      <w:pPr>
        <w:spacing w:line="226" w:lineRule="exact"/>
        <w:ind w:left="1508"/>
        <w:rPr>
          <w:rFonts w:ascii="Courier New"/>
          <w:sz w:val="20"/>
        </w:rPr>
      </w:pPr>
      <w:r>
        <w:rPr>
          <w:rFonts w:ascii="Courier New"/>
          <w:sz w:val="20"/>
        </w:rPr>
        <w:t>)</w:t>
      </w:r>
    </w:p>
    <w:p w14:paraId="3E5FC434" w14:textId="77777777" w:rsidR="000C2409" w:rsidRDefault="000C2409">
      <w:pPr>
        <w:pStyle w:val="BodyText"/>
        <w:spacing w:before="3"/>
        <w:rPr>
          <w:rFonts w:ascii="Courier New"/>
          <w:sz w:val="27"/>
        </w:rPr>
      </w:pPr>
    </w:p>
    <w:p w14:paraId="7AF6D32F" w14:textId="77777777" w:rsidR="000C2409" w:rsidRDefault="005E3753">
      <w:pPr>
        <w:pStyle w:val="BodyText"/>
        <w:spacing w:line="254" w:lineRule="auto"/>
        <w:ind w:left="1508" w:right="6721" w:hanging="721"/>
        <w:rPr>
          <w:rFonts w:ascii="Courier New"/>
        </w:rPr>
      </w:pPr>
      <w:r>
        <w:rPr>
          <w:rFonts w:ascii="Courier New"/>
        </w:rPr>
        <w:t xml:space="preserve">&gt;&gt;&gt; df = </w:t>
      </w:r>
      <w:proofErr w:type="spellStart"/>
      <w:r>
        <w:rPr>
          <w:rFonts w:ascii="Courier New"/>
        </w:rPr>
        <w:t>db.get_</w:t>
      </w:r>
      <w:proofErr w:type="gramStart"/>
      <w:r>
        <w:rPr>
          <w:rFonts w:ascii="Courier New"/>
        </w:rPr>
        <w:t>data</w:t>
      </w:r>
      <w:proofErr w:type="spellEnd"/>
      <w:r>
        <w:rPr>
          <w:rFonts w:ascii="Courier New"/>
        </w:rPr>
        <w:t xml:space="preserve">( </w:t>
      </w:r>
      <w:r>
        <w:rPr>
          <w:rFonts w:ascii="Courier New"/>
          <w:spacing w:val="-2"/>
        </w:rPr>
        <w:t>table</w:t>
      </w:r>
      <w:proofErr w:type="gramEnd"/>
      <w:r>
        <w:rPr>
          <w:rFonts w:ascii="Courier New"/>
          <w:spacing w:val="-2"/>
        </w:rPr>
        <w:t>="connector",</w:t>
      </w:r>
    </w:p>
    <w:p w14:paraId="6A10992C" w14:textId="77777777" w:rsidR="000C2409" w:rsidRDefault="005E3753">
      <w:pPr>
        <w:pStyle w:val="BodyText"/>
        <w:spacing w:line="254" w:lineRule="auto"/>
        <w:ind w:left="1508" w:right="2317"/>
        <w:rPr>
          <w:rFonts w:ascii="Courier New"/>
        </w:rPr>
      </w:pPr>
      <w:r>
        <w:rPr>
          <w:rFonts w:ascii="Courier New"/>
        </w:rPr>
        <w:t>connector</w:t>
      </w:r>
      <w:proofErr w:type="gramStart"/>
      <w:r>
        <w:rPr>
          <w:rFonts w:ascii="Courier New"/>
        </w:rPr>
        <w:t>={</w:t>
      </w:r>
      <w:proofErr w:type="gramEnd"/>
      <w:r>
        <w:rPr>
          <w:rFonts w:ascii="Courier New"/>
        </w:rPr>
        <w:t>"connector</w:t>
      </w:r>
      <w:r>
        <w:rPr>
          <w:rFonts w:ascii="Courier New"/>
          <w:spacing w:val="80"/>
          <w:u w:val="single"/>
        </w:rPr>
        <w:t xml:space="preserve"> </w:t>
      </w:r>
      <w:r>
        <w:rPr>
          <w:rFonts w:ascii="Courier New"/>
        </w:rPr>
        <w:t>start": ["</w:t>
      </w:r>
      <w:proofErr w:type="spellStart"/>
      <w:r>
        <w:rPr>
          <w:rFonts w:ascii="Courier New"/>
        </w:rPr>
        <w:t>conn_ds</w:t>
      </w:r>
      <w:proofErr w:type="spellEnd"/>
      <w:r>
        <w:rPr>
          <w:rFonts w:ascii="Courier New"/>
        </w:rPr>
        <w:t xml:space="preserve">"]}, </w:t>
      </w:r>
      <w:proofErr w:type="spellStart"/>
      <w:r>
        <w:rPr>
          <w:rFonts w:ascii="Courier New"/>
        </w:rPr>
        <w:t>datasource</w:t>
      </w:r>
      <w:proofErr w:type="spellEnd"/>
      <w:r>
        <w:rPr>
          <w:rFonts w:ascii="Courier New"/>
        </w:rPr>
        <w:t>={"</w:t>
      </w:r>
      <w:proofErr w:type="spellStart"/>
      <w:r>
        <w:rPr>
          <w:rFonts w:ascii="Courier New"/>
        </w:rPr>
        <w:t>datasource_id</w:t>
      </w:r>
      <w:proofErr w:type="spellEnd"/>
      <w:r>
        <w:rPr>
          <w:rFonts w:ascii="Courier New"/>
          <w:spacing w:val="80"/>
          <w:u w:val="single"/>
        </w:rPr>
        <w:t xml:space="preserve"> </w:t>
      </w:r>
      <w:proofErr w:type="spellStart"/>
      <w:r>
        <w:rPr>
          <w:rFonts w:ascii="Courier New"/>
        </w:rPr>
        <w:t>datasource</w:t>
      </w:r>
      <w:proofErr w:type="spellEnd"/>
      <w:r>
        <w:rPr>
          <w:rFonts w:ascii="Courier New"/>
          <w:spacing w:val="80"/>
          <w:u w:val="single"/>
        </w:rPr>
        <w:t xml:space="preserve"> </w:t>
      </w:r>
      <w:r>
        <w:rPr>
          <w:rFonts w:ascii="Courier New"/>
        </w:rPr>
        <w:t>in":</w:t>
      </w:r>
      <w:r>
        <w:rPr>
          <w:rFonts w:ascii="Courier New"/>
          <w:spacing w:val="-7"/>
        </w:rPr>
        <w:t xml:space="preserve"> </w:t>
      </w:r>
      <w:r>
        <w:rPr>
          <w:rFonts w:ascii="Courier New"/>
        </w:rPr>
        <w:t>["ds_01"]}, columns=["connector", "status"]</w:t>
      </w:r>
    </w:p>
    <w:p w14:paraId="19D12ACB" w14:textId="77777777" w:rsidR="000C2409" w:rsidRDefault="005E3753">
      <w:pPr>
        <w:spacing w:line="226" w:lineRule="exact"/>
        <w:ind w:left="1508"/>
        <w:rPr>
          <w:rFonts w:ascii="Courier New"/>
          <w:sz w:val="20"/>
        </w:rPr>
      </w:pPr>
      <w:r>
        <w:rPr>
          <w:rFonts w:ascii="Courier New"/>
          <w:sz w:val="20"/>
        </w:rPr>
        <w:t>)</w:t>
      </w:r>
    </w:p>
    <w:p w14:paraId="08636040" w14:textId="77777777" w:rsidR="000C2409" w:rsidRDefault="000C2409">
      <w:pPr>
        <w:pStyle w:val="BodyText"/>
        <w:spacing w:before="4"/>
        <w:rPr>
          <w:rFonts w:ascii="Courier New"/>
          <w:sz w:val="27"/>
        </w:rPr>
      </w:pPr>
    </w:p>
    <w:p w14:paraId="67703B0F" w14:textId="77777777" w:rsidR="000C2409" w:rsidRDefault="005E3753">
      <w:pPr>
        <w:pStyle w:val="BodyText"/>
        <w:spacing w:line="254" w:lineRule="auto"/>
        <w:ind w:left="1508" w:right="6721" w:hanging="721"/>
        <w:rPr>
          <w:rFonts w:ascii="Courier New"/>
        </w:rPr>
      </w:pPr>
      <w:r>
        <w:rPr>
          <w:rFonts w:ascii="Courier New"/>
        </w:rPr>
        <w:t xml:space="preserve">&gt;&gt;&gt; x = </w:t>
      </w:r>
      <w:proofErr w:type="spellStart"/>
      <w:r>
        <w:rPr>
          <w:rFonts w:ascii="Courier New"/>
        </w:rPr>
        <w:t>db.get_</w:t>
      </w:r>
      <w:proofErr w:type="gramStart"/>
      <w:r>
        <w:rPr>
          <w:rFonts w:ascii="Courier New"/>
        </w:rPr>
        <w:t>data</w:t>
      </w:r>
      <w:proofErr w:type="spellEnd"/>
      <w:r>
        <w:rPr>
          <w:rFonts w:ascii="Courier New"/>
        </w:rPr>
        <w:t xml:space="preserve">( </w:t>
      </w:r>
      <w:r>
        <w:rPr>
          <w:rFonts w:ascii="Courier New"/>
          <w:spacing w:val="-2"/>
        </w:rPr>
        <w:t>table</w:t>
      </w:r>
      <w:proofErr w:type="gramEnd"/>
      <w:r>
        <w:rPr>
          <w:rFonts w:ascii="Courier New"/>
          <w:spacing w:val="-2"/>
        </w:rPr>
        <w:t>="</w:t>
      </w:r>
      <w:proofErr w:type="spellStart"/>
      <w:r>
        <w:rPr>
          <w:rFonts w:ascii="Courier New"/>
          <w:spacing w:val="-2"/>
        </w:rPr>
        <w:t>termmap</w:t>
      </w:r>
      <w:proofErr w:type="spellEnd"/>
      <w:r>
        <w:rPr>
          <w:rFonts w:ascii="Courier New"/>
          <w:spacing w:val="-2"/>
        </w:rPr>
        <w:t>",</w:t>
      </w:r>
    </w:p>
    <w:p w14:paraId="5796970C" w14:textId="77777777" w:rsidR="000C2409" w:rsidRDefault="005E3753">
      <w:pPr>
        <w:pStyle w:val="BodyText"/>
        <w:spacing w:line="254" w:lineRule="auto"/>
        <w:ind w:left="1508" w:right="4003"/>
        <w:rPr>
          <w:rFonts w:ascii="Courier New"/>
        </w:rPr>
      </w:pPr>
      <w:r>
        <w:rPr>
          <w:rFonts w:ascii="Courier New"/>
        </w:rPr>
        <w:t>term</w:t>
      </w:r>
      <w:proofErr w:type="gramStart"/>
      <w:r>
        <w:rPr>
          <w:rFonts w:ascii="Courier New"/>
        </w:rPr>
        <w:t>={</w:t>
      </w:r>
      <w:proofErr w:type="gramEnd"/>
      <w:r>
        <w:rPr>
          <w:rFonts w:ascii="Courier New"/>
        </w:rPr>
        <w:t>"</w:t>
      </w:r>
      <w:proofErr w:type="spellStart"/>
      <w:r>
        <w:rPr>
          <w:rFonts w:ascii="Courier New"/>
        </w:rPr>
        <w:t>term_id</w:t>
      </w:r>
      <w:proofErr w:type="spellEnd"/>
      <w:r>
        <w:rPr>
          <w:rFonts w:ascii="Courier New"/>
          <w:spacing w:val="80"/>
          <w:u w:val="single"/>
        </w:rPr>
        <w:t xml:space="preserve"> </w:t>
      </w:r>
      <w:r>
        <w:rPr>
          <w:rFonts w:ascii="Courier New"/>
        </w:rPr>
        <w:t>term":</w:t>
      </w:r>
      <w:r>
        <w:rPr>
          <w:rFonts w:ascii="Courier New"/>
          <w:spacing w:val="-11"/>
        </w:rPr>
        <w:t xml:space="preserve"> </w:t>
      </w:r>
      <w:r>
        <w:rPr>
          <w:rFonts w:ascii="Courier New"/>
        </w:rPr>
        <w:t xml:space="preserve">"chem:c112297"}, </w:t>
      </w:r>
      <w:r>
        <w:rPr>
          <w:rFonts w:ascii="Courier New"/>
          <w:spacing w:val="-2"/>
        </w:rPr>
        <w:t>path="{</w:t>
      </w:r>
      <w:proofErr w:type="spellStart"/>
      <w:r>
        <w:rPr>
          <w:rFonts w:ascii="Courier New"/>
          <w:spacing w:val="-2"/>
        </w:rPr>
        <w:t>your_path</w:t>
      </w:r>
      <w:proofErr w:type="spellEnd"/>
      <w:r>
        <w:rPr>
          <w:rFonts w:ascii="Courier New"/>
          <w:spacing w:val="-2"/>
        </w:rPr>
        <w:t>},</w:t>
      </w:r>
    </w:p>
    <w:p w14:paraId="472D9714" w14:textId="77777777" w:rsidR="000C2409" w:rsidRDefault="005E3753">
      <w:pPr>
        <w:spacing w:line="226" w:lineRule="exact"/>
        <w:ind w:left="1508"/>
        <w:rPr>
          <w:rFonts w:ascii="Courier New"/>
          <w:sz w:val="20"/>
        </w:rPr>
      </w:pPr>
      <w:r>
        <w:rPr>
          <w:rFonts w:ascii="Courier New"/>
          <w:sz w:val="20"/>
        </w:rPr>
        <w:t>)</w:t>
      </w:r>
    </w:p>
    <w:p w14:paraId="3B09AD70" w14:textId="77777777" w:rsidR="000C2409" w:rsidRDefault="005E3753">
      <w:pPr>
        <w:pStyle w:val="BodyText"/>
        <w:spacing w:before="13"/>
        <w:ind w:left="1148"/>
        <w:rPr>
          <w:rFonts w:ascii="Courier New"/>
        </w:rPr>
      </w:pPr>
      <w:r>
        <w:rPr>
          <w:rFonts w:ascii="Courier New"/>
        </w:rPr>
        <w:t xml:space="preserve">If </w:t>
      </w:r>
      <w:r>
        <w:rPr>
          <w:rFonts w:ascii="Courier New"/>
          <w:spacing w:val="-5"/>
        </w:rPr>
        <w:t>x:</w:t>
      </w:r>
    </w:p>
    <w:p w14:paraId="7D4F6CFD" w14:textId="77777777" w:rsidR="000C2409" w:rsidRDefault="005E3753">
      <w:pPr>
        <w:pStyle w:val="BodyText"/>
        <w:spacing w:before="13"/>
        <w:ind w:left="1508"/>
        <w:rPr>
          <w:rFonts w:ascii="Courier New"/>
        </w:rPr>
      </w:pPr>
      <w:proofErr w:type="gramStart"/>
      <w:r>
        <w:rPr>
          <w:rFonts w:ascii="Courier New"/>
        </w:rPr>
        <w:t>print(</w:t>
      </w:r>
      <w:proofErr w:type="gramEnd"/>
      <w:r>
        <w:rPr>
          <w:rFonts w:ascii="Courier New"/>
        </w:rPr>
        <w:t xml:space="preserve">"file </w:t>
      </w:r>
      <w:r>
        <w:rPr>
          <w:rFonts w:ascii="Courier New"/>
          <w:spacing w:val="-2"/>
        </w:rPr>
        <w:t>created")</w:t>
      </w:r>
    </w:p>
    <w:p w14:paraId="27AAED0A" w14:textId="77777777" w:rsidR="00402C9E" w:rsidRDefault="00402C9E">
      <w:pPr>
        <w:pStyle w:val="BodyText"/>
        <w:spacing w:before="118"/>
        <w:ind w:left="300"/>
      </w:pPr>
    </w:p>
    <w:p w14:paraId="6B1514CD" w14:textId="41B068A2" w:rsidR="000C2409" w:rsidRPr="00355718" w:rsidRDefault="005E3753">
      <w:pPr>
        <w:pStyle w:val="BodyText"/>
        <w:spacing w:before="118"/>
        <w:ind w:left="300"/>
        <w:rPr>
          <w:b/>
          <w:bCs/>
        </w:rPr>
      </w:pPr>
      <w:r w:rsidRPr="00355718">
        <w:rPr>
          <w:b/>
          <w:bCs/>
        </w:rPr>
        <w:t xml:space="preserve">Command </w:t>
      </w:r>
      <w:r w:rsidRPr="00355718">
        <w:rPr>
          <w:b/>
          <w:bCs/>
          <w:spacing w:val="-4"/>
        </w:rPr>
        <w:t>Line</w:t>
      </w:r>
    </w:p>
    <w:p w14:paraId="22CBF615" w14:textId="77777777" w:rsidR="000C2409" w:rsidRDefault="005E3753">
      <w:pPr>
        <w:pStyle w:val="BodyText"/>
        <w:spacing w:before="125"/>
        <w:ind w:left="300"/>
      </w:pPr>
      <w:r>
        <w:t xml:space="preserve">Within the parameters, inform the same ones used for the functions, as well as the arguments, </w:t>
      </w:r>
      <w:r>
        <w:rPr>
          <w:spacing w:val="-2"/>
        </w:rPr>
        <w:t>example:</w:t>
      </w:r>
    </w:p>
    <w:p w14:paraId="4D8C499A" w14:textId="77777777" w:rsidR="00402C9E" w:rsidRDefault="005E3753" w:rsidP="000A2292">
      <w:pPr>
        <w:pStyle w:val="BodyText"/>
        <w:spacing w:before="157"/>
        <w:ind w:left="388" w:right="-29" w:firstLine="332"/>
        <w:rPr>
          <w:rFonts w:ascii="Courier New" w:hAnsi="Courier New"/>
        </w:rPr>
      </w:pPr>
      <w:r>
        <w:rPr>
          <w:rFonts w:ascii="Courier New" w:hAnsi="Courier New"/>
        </w:rPr>
        <w:t xml:space="preserve">$ python manage.py </w:t>
      </w:r>
      <w:proofErr w:type="spellStart"/>
      <w:r>
        <w:rPr>
          <w:rFonts w:ascii="Courier New" w:hAnsi="Courier New"/>
        </w:rPr>
        <w:t>db</w:t>
      </w:r>
      <w:proofErr w:type="spellEnd"/>
      <w:r>
        <w:rPr>
          <w:rFonts w:ascii="Courier New" w:hAnsi="Courier New"/>
        </w:rPr>
        <w:t xml:space="preserve"> --</w:t>
      </w:r>
      <w:proofErr w:type="spellStart"/>
      <w:r>
        <w:rPr>
          <w:rFonts w:ascii="Courier New" w:hAnsi="Courier New"/>
        </w:rPr>
        <w:t>get_data</w:t>
      </w:r>
      <w:proofErr w:type="spellEnd"/>
      <w:r>
        <w:rPr>
          <w:rFonts w:ascii="Courier New" w:hAnsi="Courier New"/>
        </w:rPr>
        <w:t xml:space="preserve"> </w:t>
      </w:r>
    </w:p>
    <w:p w14:paraId="05AC55FB" w14:textId="28741AD3" w:rsidR="000C2409" w:rsidRDefault="00402C9E">
      <w:pPr>
        <w:pStyle w:val="BodyText"/>
        <w:spacing w:before="157"/>
        <w:ind w:left="388" w:right="-29"/>
        <w:rPr>
          <w:rFonts w:ascii="Courier New" w:hAnsi="Courier New"/>
        </w:rPr>
      </w:pPr>
      <w:r>
        <w:rPr>
          <w:rFonts w:ascii="Courier New" w:hAnsi="Courier New"/>
        </w:rPr>
        <w:t xml:space="preserve">     </w:t>
      </w:r>
      <w:r w:rsidR="005E3753">
        <w:rPr>
          <w:rFonts w:ascii="Courier New" w:hAnsi="Courier New"/>
        </w:rPr>
        <w:t>'table="</w:t>
      </w:r>
      <w:proofErr w:type="spellStart"/>
      <w:r w:rsidR="005E3753">
        <w:rPr>
          <w:rFonts w:ascii="Courier New" w:hAnsi="Courier New"/>
        </w:rPr>
        <w:t>datasource</w:t>
      </w:r>
      <w:proofErr w:type="spellEnd"/>
      <w:r w:rsidR="005E3753">
        <w:rPr>
          <w:rFonts w:ascii="Courier New" w:hAnsi="Courier New"/>
        </w:rPr>
        <w:t xml:space="preserve">", </w:t>
      </w:r>
      <w:proofErr w:type="spellStart"/>
      <w:r w:rsidR="005E3753">
        <w:rPr>
          <w:rFonts w:ascii="Courier New" w:hAnsi="Courier New"/>
        </w:rPr>
        <w:t>datasource</w:t>
      </w:r>
      <w:proofErr w:type="spellEnd"/>
      <w:proofErr w:type="gramStart"/>
      <w:r w:rsidR="005E3753">
        <w:rPr>
          <w:rFonts w:ascii="Courier New" w:hAnsi="Courier New"/>
        </w:rPr>
        <w:t>={</w:t>
      </w:r>
      <w:proofErr w:type="gramEnd"/>
      <w:r w:rsidR="005E3753">
        <w:rPr>
          <w:rFonts w:ascii="Courier New" w:hAnsi="Courier New"/>
        </w:rPr>
        <w:t>“</w:t>
      </w:r>
      <w:proofErr w:type="spellStart"/>
      <w:r w:rsidR="005E3753">
        <w:rPr>
          <w:rFonts w:ascii="Courier New" w:hAnsi="Courier New"/>
        </w:rPr>
        <w:t>datasource</w:t>
      </w:r>
      <w:proofErr w:type="spellEnd"/>
      <w:r w:rsidR="005E3753">
        <w:rPr>
          <w:rFonts w:ascii="Courier New" w:hAnsi="Courier New"/>
          <w:spacing w:val="60"/>
          <w:w w:val="150"/>
          <w:u w:val="single"/>
        </w:rPr>
        <w:t xml:space="preserve"> </w:t>
      </w:r>
      <w:r w:rsidR="005E3753">
        <w:rPr>
          <w:rFonts w:ascii="Courier New" w:hAnsi="Courier New"/>
        </w:rPr>
        <w:t xml:space="preserve">in”: </w:t>
      </w:r>
      <w:r w:rsidR="005E3753">
        <w:rPr>
          <w:rFonts w:ascii="Courier New" w:hAnsi="Courier New"/>
          <w:spacing w:val="-2"/>
        </w:rPr>
        <w:t>[“ds_0</w:t>
      </w:r>
      <w:r>
        <w:rPr>
          <w:rFonts w:ascii="Courier New" w:hAnsi="Courier New"/>
          <w:spacing w:val="-2"/>
        </w:rPr>
        <w:t>”]</w:t>
      </w:r>
      <w:r w:rsidR="00D42EAC">
        <w:rPr>
          <w:rFonts w:ascii="Courier New" w:hAnsi="Courier New"/>
          <w:spacing w:val="-2"/>
        </w:rPr>
        <w:t>}’</w:t>
      </w:r>
    </w:p>
    <w:p w14:paraId="3F6B2333" w14:textId="77777777" w:rsidR="000C2409" w:rsidRDefault="005E3753">
      <w:pPr>
        <w:pStyle w:val="BodyText"/>
        <w:spacing w:before="158"/>
        <w:ind w:left="300"/>
      </w:pPr>
      <w:r>
        <w:t xml:space="preserve">Get </w:t>
      </w:r>
      <w:r>
        <w:rPr>
          <w:spacing w:val="-2"/>
        </w:rPr>
        <w:t>data:</w:t>
      </w:r>
    </w:p>
    <w:p w14:paraId="0C322B08" w14:textId="0935E181" w:rsidR="000C2409" w:rsidRDefault="005E3753" w:rsidP="000A2292">
      <w:pPr>
        <w:pStyle w:val="BodyText"/>
        <w:spacing w:before="156"/>
        <w:ind w:left="388" w:firstLine="332"/>
        <w:rPr>
          <w:rFonts w:ascii="Courier New"/>
          <w:spacing w:val="-2"/>
        </w:rPr>
      </w:pPr>
      <w:r>
        <w:rPr>
          <w:rFonts w:ascii="Courier New"/>
        </w:rPr>
        <w:t xml:space="preserve">$ python manage.py </w:t>
      </w:r>
      <w:proofErr w:type="spellStart"/>
      <w:r>
        <w:rPr>
          <w:rFonts w:ascii="Courier New"/>
        </w:rPr>
        <w:t>db</w:t>
      </w:r>
      <w:proofErr w:type="spellEnd"/>
      <w:r>
        <w:rPr>
          <w:rFonts w:ascii="Courier New"/>
        </w:rPr>
        <w:t xml:space="preserve"> --</w:t>
      </w:r>
      <w:proofErr w:type="spellStart"/>
      <w:r>
        <w:rPr>
          <w:rFonts w:ascii="Courier New"/>
        </w:rPr>
        <w:t>get_data</w:t>
      </w:r>
      <w:proofErr w:type="spellEnd"/>
      <w:r>
        <w:rPr>
          <w:rFonts w:ascii="Courier New"/>
        </w:rPr>
        <w:t xml:space="preserve"> </w:t>
      </w:r>
      <w:r>
        <w:rPr>
          <w:rFonts w:ascii="Courier New"/>
          <w:spacing w:val="-2"/>
        </w:rPr>
        <w:t>{parameters}</w:t>
      </w:r>
    </w:p>
    <w:p w14:paraId="7318C4F6" w14:textId="7C3FE410" w:rsidR="00355718" w:rsidRDefault="00355718">
      <w:pPr>
        <w:rPr>
          <w:rFonts w:ascii="Courier New"/>
          <w:sz w:val="20"/>
          <w:szCs w:val="20"/>
        </w:rPr>
      </w:pPr>
      <w:r>
        <w:rPr>
          <w:rFonts w:ascii="Courier New"/>
        </w:rPr>
        <w:br w:type="page"/>
      </w:r>
    </w:p>
    <w:p w14:paraId="7BA97AAA" w14:textId="77777777" w:rsidR="000C2409" w:rsidRDefault="005E3753">
      <w:pPr>
        <w:pStyle w:val="BodyText"/>
        <w:spacing w:before="2"/>
        <w:rPr>
          <w:rFonts w:ascii="Courier New"/>
          <w:sz w:val="14"/>
        </w:rPr>
      </w:pPr>
      <w:r>
        <w:rPr>
          <w:noProof/>
        </w:rPr>
        <w:lastRenderedPageBreak/>
        <mc:AlternateContent>
          <mc:Choice Requires="wps">
            <w:drawing>
              <wp:anchor distT="0" distB="0" distL="0" distR="0" simplePos="0" relativeHeight="487600128" behindDoc="1" locked="0" layoutInCell="1" allowOverlap="1" wp14:anchorId="1080B397" wp14:editId="3598B650">
                <wp:simplePos x="0" y="0"/>
                <wp:positionH relativeFrom="page">
                  <wp:posOffset>381200</wp:posOffset>
                </wp:positionH>
                <wp:positionV relativeFrom="paragraph">
                  <wp:posOffset>119543</wp:posOffset>
                </wp:positionV>
                <wp:extent cx="6670675" cy="259079"/>
                <wp:effectExtent l="0" t="0" r="9525" b="8255"/>
                <wp:wrapTopAndBottom/>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11B15306" w14:textId="77777777" w:rsidR="000C2409" w:rsidRDefault="005E3753">
                            <w:pPr>
                              <w:spacing w:before="126" w:line="275" w:lineRule="exact"/>
                              <w:ind w:left="197"/>
                              <w:rPr>
                                <w:b/>
                                <w:color w:val="000000"/>
                              </w:rPr>
                            </w:pPr>
                            <w:bookmarkStart w:id="31" w:name="Synchronization_with_the_Hall_Lab_DB_Ser"/>
                            <w:bookmarkStart w:id="32" w:name="_bookmark10"/>
                            <w:bookmarkEnd w:id="31"/>
                            <w:bookmarkEnd w:id="32"/>
                            <w:r>
                              <w:rPr>
                                <w:b/>
                                <w:color w:val="1F425B"/>
                              </w:rPr>
                              <w:t xml:space="preserve">Synchronization with the Hall Lab DB </w:t>
                            </w:r>
                            <w:r>
                              <w:rPr>
                                <w:b/>
                                <w:color w:val="1F425B"/>
                                <w:spacing w:val="-2"/>
                              </w:rPr>
                              <w:t>Server</w:t>
                            </w:r>
                          </w:p>
                        </w:txbxContent>
                      </wps:txbx>
                      <wps:bodyPr wrap="square" lIns="0" tIns="0" rIns="0" bIns="0" rtlCol="0">
                        <a:noAutofit/>
                      </wps:bodyPr>
                    </wps:wsp>
                  </a:graphicData>
                </a:graphic>
              </wp:anchor>
            </w:drawing>
          </mc:Choice>
          <mc:Fallback>
            <w:pict>
              <v:shape w14:anchorId="1080B397" id="Textbox 44" o:spid="_x0000_s1036" type="#_x0000_t202" style="position:absolute;margin-left:30pt;margin-top:9.4pt;width:525.25pt;height:20.4pt;z-index:-15716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" filled="f" stroked="f" strokeweight=".1058mm">
                <v:textbox inset="0,0,0,0">
                  <w:txbxContent>
                    <w:p w14:paraId="11B15306" w14:textId="77777777" w:rsidR="000C2409" w:rsidRDefault="005E3753">
                      <w:pPr>
                        <w:spacing w:before="126" w:line="275" w:lineRule="exact"/>
                        <w:ind w:left="197"/>
                        <w:rPr>
                          <w:b/>
                          <w:color w:val="000000"/>
                        </w:rPr>
                      </w:pPr>
                      <w:bookmarkStart w:id="48" w:name="Synchronization_with_the_Hall_Lab_DB_Ser"/>
                      <w:bookmarkStart w:id="49" w:name="_bookmark10"/>
                      <w:bookmarkEnd w:id="48"/>
                      <w:bookmarkEnd w:id="49"/>
                      <w:r>
                        <w:rPr>
                          <w:b/>
                          <w:color w:val="1F425B"/>
                        </w:rPr>
                        <w:t xml:space="preserve">Synchronization with the Hall Lab DB </w:t>
                      </w:r>
                      <w:r>
                        <w:rPr>
                          <w:b/>
                          <w:color w:val="1F425B"/>
                          <w:spacing w:val="-2"/>
                        </w:rPr>
                        <w:t>Server</w:t>
                      </w:r>
                    </w:p>
                  </w:txbxContent>
                </v:textbox>
                <w10:wrap type="topAndBottom" anchorx="page"/>
              </v:shape>
            </w:pict>
          </mc:Fallback>
        </mc:AlternateContent>
      </w:r>
    </w:p>
    <w:p w14:paraId="2FD3C4C5" w14:textId="687BD892" w:rsidR="000C2409" w:rsidRDefault="005E3753" w:rsidP="00D42EAC">
      <w:pPr>
        <w:pStyle w:val="BodyText"/>
        <w:spacing w:before="130" w:line="360" w:lineRule="auto"/>
        <w:ind w:left="300" w:right="797"/>
      </w:pPr>
      <w:r>
        <w:t>The</w:t>
      </w:r>
      <w:r>
        <w:rPr>
          <w:spacing w:val="-5"/>
        </w:rPr>
        <w:t xml:space="preserve"> </w:t>
      </w:r>
      <w:r>
        <w:t>second</w:t>
      </w:r>
      <w:r>
        <w:rPr>
          <w:spacing w:val="-5"/>
        </w:rPr>
        <w:t xml:space="preserve"> </w:t>
      </w:r>
      <w:r>
        <w:t>function</w:t>
      </w:r>
      <w:r>
        <w:rPr>
          <w:spacing w:val="-5"/>
        </w:rPr>
        <w:t xml:space="preserve"> </w:t>
      </w:r>
      <w:r>
        <w:t>of</w:t>
      </w:r>
      <w:r>
        <w:rPr>
          <w:spacing w:val="-5"/>
        </w:rPr>
        <w:t xml:space="preserve"> </w:t>
      </w:r>
      <w:r>
        <w:t>the</w:t>
      </w:r>
      <w:r>
        <w:rPr>
          <w:spacing w:val="-5"/>
        </w:rPr>
        <w:t xml:space="preserve"> </w:t>
      </w:r>
      <w:r>
        <w:t>Database</w:t>
      </w:r>
      <w:r>
        <w:rPr>
          <w:spacing w:val="-5"/>
        </w:rPr>
        <w:t xml:space="preserve"> </w:t>
      </w:r>
      <w:r>
        <w:t>Management</w:t>
      </w:r>
      <w:r>
        <w:rPr>
          <w:spacing w:val="-5"/>
        </w:rPr>
        <w:t xml:space="preserve"> </w:t>
      </w:r>
      <w:r>
        <w:t>is</w:t>
      </w:r>
      <w:r>
        <w:rPr>
          <w:spacing w:val="-5"/>
        </w:rPr>
        <w:t xml:space="preserve"> </w:t>
      </w:r>
      <w:r>
        <w:t>to</w:t>
      </w:r>
      <w:r>
        <w:rPr>
          <w:spacing w:val="-5"/>
        </w:rPr>
        <w:t xml:space="preserve"> </w:t>
      </w:r>
      <w:r>
        <w:t>synchronize</w:t>
      </w:r>
      <w:r>
        <w:rPr>
          <w:spacing w:val="-5"/>
        </w:rPr>
        <w:t xml:space="preserve"> </w:t>
      </w:r>
      <w:r>
        <w:t>the</w:t>
      </w:r>
      <w:r>
        <w:rPr>
          <w:spacing w:val="-5"/>
        </w:rPr>
        <w:t xml:space="preserve"> </w:t>
      </w:r>
      <w:r>
        <w:t>IGEM</w:t>
      </w:r>
      <w:r>
        <w:rPr>
          <w:spacing w:val="-5"/>
        </w:rPr>
        <w:t xml:space="preserve"> </w:t>
      </w:r>
      <w:r>
        <w:t>Client</w:t>
      </w:r>
      <w:r>
        <w:rPr>
          <w:spacing w:val="-5"/>
        </w:rPr>
        <w:t xml:space="preserve"> </w:t>
      </w:r>
      <w:r>
        <w:t>DB</w:t>
      </w:r>
      <w:r>
        <w:rPr>
          <w:spacing w:val="-5"/>
        </w:rPr>
        <w:t xml:space="preserve"> </w:t>
      </w:r>
      <w:r>
        <w:t>with</w:t>
      </w:r>
      <w:r>
        <w:rPr>
          <w:spacing w:val="-5"/>
        </w:rPr>
        <w:t xml:space="preserve"> </w:t>
      </w:r>
      <w:r>
        <w:t>the</w:t>
      </w:r>
      <w:r>
        <w:rPr>
          <w:spacing w:val="-5"/>
        </w:rPr>
        <w:t xml:space="preserve"> </w:t>
      </w:r>
      <w:r>
        <w:t>latest</w:t>
      </w:r>
      <w:r>
        <w:rPr>
          <w:spacing w:val="-5"/>
        </w:rPr>
        <w:t xml:space="preserve"> </w:t>
      </w:r>
      <w:r>
        <w:t>data</w:t>
      </w:r>
      <w:r>
        <w:rPr>
          <w:spacing w:val="-5"/>
        </w:rPr>
        <w:t xml:space="preserve"> </w:t>
      </w:r>
      <w:r>
        <w:t>from</w:t>
      </w:r>
      <w:r>
        <w:rPr>
          <w:spacing w:val="-5"/>
        </w:rPr>
        <w:t xml:space="preserve"> </w:t>
      </w:r>
      <w:r>
        <w:t>the Hall Lab DB Server.</w:t>
      </w:r>
    </w:p>
    <w:p w14:paraId="60D97963" w14:textId="2CE996E4" w:rsidR="000C2409" w:rsidRDefault="005E3753" w:rsidP="00355718">
      <w:pPr>
        <w:pStyle w:val="BodyText"/>
        <w:spacing w:before="120" w:line="360" w:lineRule="auto"/>
        <w:ind w:left="300" w:right="797"/>
        <w:rPr>
          <w:spacing w:val="-2"/>
        </w:rPr>
      </w:pPr>
      <w:r>
        <w:t>This</w:t>
      </w:r>
      <w:r>
        <w:rPr>
          <w:spacing w:val="40"/>
        </w:rPr>
        <w:t xml:space="preserve"> </w:t>
      </w:r>
      <w:r>
        <w:t>synchronization</w:t>
      </w:r>
      <w:r>
        <w:rPr>
          <w:spacing w:val="40"/>
        </w:rPr>
        <w:t xml:space="preserve"> </w:t>
      </w:r>
      <w:r>
        <w:t>process</w:t>
      </w:r>
      <w:r>
        <w:rPr>
          <w:spacing w:val="40"/>
        </w:rPr>
        <w:t xml:space="preserve"> </w:t>
      </w:r>
      <w:r>
        <w:t>ensures</w:t>
      </w:r>
      <w:r>
        <w:rPr>
          <w:spacing w:val="40"/>
        </w:rPr>
        <w:t xml:space="preserve"> </w:t>
      </w:r>
      <w:r>
        <w:t>that</w:t>
      </w:r>
      <w:r>
        <w:rPr>
          <w:spacing w:val="40"/>
        </w:rPr>
        <w:t xml:space="preserve"> </w:t>
      </w:r>
      <w:r>
        <w:t>the</w:t>
      </w:r>
      <w:r>
        <w:rPr>
          <w:spacing w:val="40"/>
        </w:rPr>
        <w:t xml:space="preserve"> </w:t>
      </w:r>
      <w:r>
        <w:t>IGEM</w:t>
      </w:r>
      <w:r>
        <w:rPr>
          <w:spacing w:val="40"/>
        </w:rPr>
        <w:t xml:space="preserve"> </w:t>
      </w:r>
      <w:r>
        <w:t>Client</w:t>
      </w:r>
      <w:r>
        <w:rPr>
          <w:spacing w:val="40"/>
        </w:rPr>
        <w:t xml:space="preserve"> </w:t>
      </w:r>
      <w:r>
        <w:t>DB</w:t>
      </w:r>
      <w:r>
        <w:rPr>
          <w:spacing w:val="40"/>
        </w:rPr>
        <w:t xml:space="preserve"> </w:t>
      </w:r>
      <w:r>
        <w:t>is</w:t>
      </w:r>
      <w:r>
        <w:rPr>
          <w:spacing w:val="40"/>
        </w:rPr>
        <w:t xml:space="preserve"> </w:t>
      </w:r>
      <w:r>
        <w:t>up</w:t>
      </w:r>
      <w:r>
        <w:rPr>
          <w:spacing w:val="40"/>
        </w:rPr>
        <w:t xml:space="preserve"> </w:t>
      </w:r>
      <w:r>
        <w:t>to</w:t>
      </w:r>
      <w:r>
        <w:rPr>
          <w:spacing w:val="40"/>
        </w:rPr>
        <w:t xml:space="preserve"> </w:t>
      </w:r>
      <w:r>
        <w:t>date</w:t>
      </w:r>
      <w:r>
        <w:rPr>
          <w:spacing w:val="40"/>
        </w:rPr>
        <w:t xml:space="preserve"> </w:t>
      </w:r>
      <w:r>
        <w:t>with</w:t>
      </w:r>
      <w:r>
        <w:rPr>
          <w:spacing w:val="40"/>
        </w:rPr>
        <w:t xml:space="preserve"> </w:t>
      </w:r>
      <w:r>
        <w:t>the</w:t>
      </w:r>
      <w:r>
        <w:rPr>
          <w:spacing w:val="40"/>
        </w:rPr>
        <w:t xml:space="preserve"> </w:t>
      </w:r>
      <w:r>
        <w:t>most</w:t>
      </w:r>
      <w:r>
        <w:rPr>
          <w:spacing w:val="40"/>
        </w:rPr>
        <w:t xml:space="preserve"> </w:t>
      </w:r>
      <w:r>
        <w:t>recent</w:t>
      </w:r>
      <w:r>
        <w:rPr>
          <w:spacing w:val="40"/>
        </w:rPr>
        <w:t xml:space="preserve"> </w:t>
      </w:r>
      <w:r>
        <w:t xml:space="preserve">information </w:t>
      </w:r>
      <w:r>
        <w:rPr>
          <w:spacing w:val="-2"/>
        </w:rPr>
        <w:t>available.</w:t>
      </w:r>
      <w:r w:rsidR="00355718">
        <w:rPr>
          <w:spacing w:val="-2"/>
        </w:rPr>
        <w:t xml:space="preserve"> </w:t>
      </w:r>
      <w:r>
        <w:t xml:space="preserve">The function offers both offline and online synchronization </w:t>
      </w:r>
      <w:r>
        <w:rPr>
          <w:spacing w:val="-2"/>
        </w:rPr>
        <w:t>options.</w:t>
      </w:r>
    </w:p>
    <w:p w14:paraId="1212BDD5" w14:textId="77777777" w:rsidR="000C2409" w:rsidRDefault="005E3753" w:rsidP="00D42EAC">
      <w:pPr>
        <w:pStyle w:val="Heading1"/>
        <w:spacing w:before="83" w:line="360" w:lineRule="auto"/>
      </w:pPr>
      <w:r>
        <w:t xml:space="preserve">Offline </w:t>
      </w:r>
      <w:r>
        <w:rPr>
          <w:spacing w:val="-2"/>
        </w:rPr>
        <w:t>Sync:</w:t>
      </w:r>
    </w:p>
    <w:p w14:paraId="0CA6076D" w14:textId="77777777" w:rsidR="000C2409" w:rsidRDefault="005E3753" w:rsidP="00D42EAC">
      <w:pPr>
        <w:pStyle w:val="BodyText"/>
        <w:spacing w:before="91" w:line="360" w:lineRule="auto"/>
        <w:ind w:left="300" w:right="797"/>
        <w:jc w:val="both"/>
      </w:pPr>
      <w:r>
        <w:t>In the offline synchronization mode, users manually acquire the necessary DB files from a designated source. They</w:t>
      </w:r>
      <w:r>
        <w:rPr>
          <w:spacing w:val="-2"/>
        </w:rPr>
        <w:t xml:space="preserve"> </w:t>
      </w:r>
      <w:r>
        <w:t>can</w:t>
      </w:r>
      <w:r>
        <w:rPr>
          <w:spacing w:val="-2"/>
        </w:rPr>
        <w:t xml:space="preserve"> </w:t>
      </w:r>
      <w:r>
        <w:t>obtain</w:t>
      </w:r>
      <w:r>
        <w:rPr>
          <w:spacing w:val="-2"/>
        </w:rPr>
        <w:t xml:space="preserve"> </w:t>
      </w:r>
      <w:r>
        <w:t>the</w:t>
      </w:r>
      <w:r>
        <w:rPr>
          <w:spacing w:val="-2"/>
        </w:rPr>
        <w:t xml:space="preserve"> </w:t>
      </w:r>
      <w:r>
        <w:t>latest</w:t>
      </w:r>
      <w:r>
        <w:rPr>
          <w:spacing w:val="-2"/>
        </w:rPr>
        <w:t xml:space="preserve"> </w:t>
      </w:r>
      <w:r>
        <w:t>versions</w:t>
      </w:r>
      <w:r>
        <w:rPr>
          <w:spacing w:val="-2"/>
        </w:rPr>
        <w:t xml:space="preserve"> </w:t>
      </w:r>
      <w:r>
        <w:t>of</w:t>
      </w:r>
      <w:r>
        <w:rPr>
          <w:spacing w:val="-2"/>
        </w:rPr>
        <w:t xml:space="preserve"> </w:t>
      </w:r>
      <w:r>
        <w:t>the</w:t>
      </w:r>
      <w:r>
        <w:rPr>
          <w:spacing w:val="-2"/>
        </w:rPr>
        <w:t xml:space="preserve"> </w:t>
      </w:r>
      <w:r>
        <w:t>DB</w:t>
      </w:r>
      <w:r>
        <w:rPr>
          <w:spacing w:val="-2"/>
        </w:rPr>
        <w:t xml:space="preserve"> </w:t>
      </w:r>
      <w:r>
        <w:t>files</w:t>
      </w:r>
      <w:r>
        <w:rPr>
          <w:spacing w:val="-2"/>
        </w:rPr>
        <w:t xml:space="preserve"> </w:t>
      </w:r>
      <w:r>
        <w:t>from</w:t>
      </w:r>
      <w:r>
        <w:rPr>
          <w:spacing w:val="-2"/>
        </w:rPr>
        <w:t xml:space="preserve"> </w:t>
      </w:r>
      <w:r>
        <w:t>an</w:t>
      </w:r>
      <w:r>
        <w:rPr>
          <w:spacing w:val="-2"/>
        </w:rPr>
        <w:t xml:space="preserve"> </w:t>
      </w:r>
      <w:r>
        <w:t>authorized</w:t>
      </w:r>
      <w:r>
        <w:rPr>
          <w:spacing w:val="-2"/>
        </w:rPr>
        <w:t xml:space="preserve"> </w:t>
      </w:r>
      <w:r>
        <w:t>repository</w:t>
      </w:r>
      <w:r>
        <w:rPr>
          <w:spacing w:val="-2"/>
        </w:rPr>
        <w:t xml:space="preserve"> </w:t>
      </w:r>
      <w:r>
        <w:t>and</w:t>
      </w:r>
      <w:r>
        <w:rPr>
          <w:spacing w:val="-2"/>
        </w:rPr>
        <w:t xml:space="preserve"> </w:t>
      </w:r>
      <w:r>
        <w:t>update</w:t>
      </w:r>
      <w:r>
        <w:rPr>
          <w:spacing w:val="-2"/>
        </w:rPr>
        <w:t xml:space="preserve"> </w:t>
      </w:r>
      <w:r>
        <w:t>the</w:t>
      </w:r>
      <w:r>
        <w:rPr>
          <w:spacing w:val="-2"/>
        </w:rPr>
        <w:t xml:space="preserve"> </w:t>
      </w:r>
      <w:r>
        <w:t>IGEM</w:t>
      </w:r>
      <w:r>
        <w:rPr>
          <w:spacing w:val="-2"/>
        </w:rPr>
        <w:t xml:space="preserve"> </w:t>
      </w:r>
      <w:r>
        <w:t>Client</w:t>
      </w:r>
      <w:r>
        <w:rPr>
          <w:spacing w:val="-2"/>
        </w:rPr>
        <w:t xml:space="preserve"> </w:t>
      </w:r>
      <w:r>
        <w:t>DB accordingly. This mode is suitable for situations where internet connectivity is limited or when users prefer to have full control over the synchronization process. Examples:</w:t>
      </w:r>
    </w:p>
    <w:p w14:paraId="587799FE" w14:textId="77777777" w:rsidR="000C2409" w:rsidRDefault="005E3753">
      <w:pPr>
        <w:pStyle w:val="BodyText"/>
        <w:spacing w:before="153"/>
        <w:ind w:left="788"/>
        <w:rPr>
          <w:rFonts w:ascii="Courier New"/>
        </w:rPr>
      </w:pPr>
      <w:r>
        <w:rPr>
          <w:rFonts w:ascii="Courier New"/>
        </w:rPr>
        <w:t xml:space="preserve">&gt;&gt;&gt; from igem.ge import </w:t>
      </w:r>
      <w:proofErr w:type="spellStart"/>
      <w:r>
        <w:rPr>
          <w:rFonts w:ascii="Courier New"/>
          <w:spacing w:val="-5"/>
        </w:rPr>
        <w:t>db</w:t>
      </w:r>
      <w:proofErr w:type="spellEnd"/>
    </w:p>
    <w:p w14:paraId="7F5B845B" w14:textId="18490CED" w:rsidR="000C2409" w:rsidRDefault="005E3753">
      <w:pPr>
        <w:pStyle w:val="BodyText"/>
        <w:spacing w:before="13"/>
        <w:ind w:left="788"/>
        <w:rPr>
          <w:rFonts w:ascii="Courier New"/>
          <w:spacing w:val="-2"/>
        </w:rPr>
      </w:pPr>
      <w:r>
        <w:rPr>
          <w:rFonts w:ascii="Courier New"/>
        </w:rPr>
        <w:t xml:space="preserve">&gt;&gt;&gt; </w:t>
      </w:r>
      <w:proofErr w:type="spellStart"/>
      <w:r>
        <w:rPr>
          <w:rFonts w:ascii="Courier New"/>
        </w:rPr>
        <w:t>db.</w:t>
      </w:r>
      <w:proofErr w:type="gramStart"/>
      <w:r>
        <w:rPr>
          <w:rFonts w:ascii="Courier New"/>
        </w:rPr>
        <w:t>db.sync</w:t>
      </w:r>
      <w:proofErr w:type="gramEnd"/>
      <w:r>
        <w:rPr>
          <w:rFonts w:ascii="Courier New"/>
        </w:rPr>
        <w:t>_db</w:t>
      </w:r>
      <w:proofErr w:type="spellEnd"/>
      <w:r>
        <w:rPr>
          <w:rFonts w:ascii="Courier New"/>
        </w:rPr>
        <w:t xml:space="preserve">(table="all", </w:t>
      </w:r>
      <w:r>
        <w:rPr>
          <w:rFonts w:ascii="Courier New"/>
          <w:spacing w:val="-2"/>
        </w:rPr>
        <w:t>source="{</w:t>
      </w:r>
      <w:proofErr w:type="spellStart"/>
      <w:r>
        <w:rPr>
          <w:rFonts w:ascii="Courier New"/>
          <w:spacing w:val="-2"/>
        </w:rPr>
        <w:t>your_path</w:t>
      </w:r>
      <w:proofErr w:type="spellEnd"/>
      <w:r>
        <w:rPr>
          <w:rFonts w:ascii="Courier New"/>
          <w:spacing w:val="-2"/>
        </w:rPr>
        <w:t>}")</w:t>
      </w:r>
    </w:p>
    <w:p w14:paraId="6E167EF4" w14:textId="77777777" w:rsidR="00355718" w:rsidRDefault="00355718">
      <w:pPr>
        <w:pStyle w:val="BodyText"/>
        <w:spacing w:before="13"/>
        <w:ind w:left="788"/>
        <w:rPr>
          <w:rFonts w:ascii="Courier New"/>
        </w:rPr>
      </w:pPr>
    </w:p>
    <w:p w14:paraId="74F18427" w14:textId="77777777" w:rsidR="000C2409" w:rsidRDefault="005E3753">
      <w:pPr>
        <w:pStyle w:val="Heading1"/>
        <w:spacing w:before="76"/>
        <w:jc w:val="both"/>
      </w:pPr>
      <w:r>
        <w:t xml:space="preserve">Online </w:t>
      </w:r>
      <w:r>
        <w:rPr>
          <w:spacing w:val="-2"/>
        </w:rPr>
        <w:t>Sync:</w:t>
      </w:r>
    </w:p>
    <w:p w14:paraId="7067B7FD" w14:textId="77777777" w:rsidR="000C2409" w:rsidRDefault="005E3753" w:rsidP="00D42EAC">
      <w:pPr>
        <w:pStyle w:val="BodyText"/>
        <w:spacing w:before="64" w:line="360" w:lineRule="auto"/>
        <w:ind w:left="300" w:right="797"/>
        <w:jc w:val="both"/>
      </w:pPr>
      <w:r>
        <w:t>The</w:t>
      </w:r>
      <w:r>
        <w:rPr>
          <w:spacing w:val="-3"/>
        </w:rPr>
        <w:t xml:space="preserve"> </w:t>
      </w:r>
      <w:r>
        <w:t>online</w:t>
      </w:r>
      <w:r>
        <w:rPr>
          <w:spacing w:val="-3"/>
        </w:rPr>
        <w:t xml:space="preserve"> </w:t>
      </w:r>
      <w:r>
        <w:t>synchronization</w:t>
      </w:r>
      <w:r>
        <w:rPr>
          <w:spacing w:val="-3"/>
        </w:rPr>
        <w:t xml:space="preserve"> </w:t>
      </w:r>
      <w:r>
        <w:t>mode</w:t>
      </w:r>
      <w:r>
        <w:rPr>
          <w:spacing w:val="-3"/>
        </w:rPr>
        <w:t xml:space="preserve"> </w:t>
      </w:r>
      <w:r>
        <w:t>automates</w:t>
      </w:r>
      <w:r>
        <w:rPr>
          <w:spacing w:val="-3"/>
        </w:rPr>
        <w:t xml:space="preserve"> </w:t>
      </w:r>
      <w:r>
        <w:t>the</w:t>
      </w:r>
      <w:r>
        <w:rPr>
          <w:spacing w:val="-3"/>
        </w:rPr>
        <w:t xml:space="preserve"> </w:t>
      </w:r>
      <w:r>
        <w:t>process</w:t>
      </w:r>
      <w:r>
        <w:rPr>
          <w:spacing w:val="-3"/>
        </w:rPr>
        <w:t xml:space="preserve"> </w:t>
      </w:r>
      <w:r>
        <w:t>of</w:t>
      </w:r>
      <w:r>
        <w:rPr>
          <w:spacing w:val="-3"/>
        </w:rPr>
        <w:t xml:space="preserve"> </w:t>
      </w:r>
      <w:r>
        <w:t>fetching</w:t>
      </w:r>
      <w:r>
        <w:rPr>
          <w:spacing w:val="-3"/>
        </w:rPr>
        <w:t xml:space="preserve"> </w:t>
      </w:r>
      <w:r>
        <w:t>the</w:t>
      </w:r>
      <w:r>
        <w:rPr>
          <w:spacing w:val="-3"/>
        </w:rPr>
        <w:t xml:space="preserve"> </w:t>
      </w:r>
      <w:r>
        <w:t>latest</w:t>
      </w:r>
      <w:r>
        <w:rPr>
          <w:spacing w:val="-3"/>
        </w:rPr>
        <w:t xml:space="preserve"> </w:t>
      </w:r>
      <w:r>
        <w:t>data</w:t>
      </w:r>
      <w:r>
        <w:rPr>
          <w:spacing w:val="-3"/>
        </w:rPr>
        <w:t xml:space="preserve"> </w:t>
      </w:r>
      <w:r>
        <w:t>from</w:t>
      </w:r>
      <w:r>
        <w:rPr>
          <w:spacing w:val="-3"/>
        </w:rPr>
        <w:t xml:space="preserve"> </w:t>
      </w:r>
      <w:r>
        <w:t>the</w:t>
      </w:r>
      <w:r>
        <w:rPr>
          <w:spacing w:val="-3"/>
        </w:rPr>
        <w:t xml:space="preserve"> </w:t>
      </w:r>
      <w:r>
        <w:t>web</w:t>
      </w:r>
      <w:r>
        <w:rPr>
          <w:spacing w:val="-3"/>
        </w:rPr>
        <w:t xml:space="preserve"> </w:t>
      </w:r>
      <w:r>
        <w:t>repository.</w:t>
      </w:r>
      <w:r>
        <w:rPr>
          <w:spacing w:val="-3"/>
        </w:rPr>
        <w:t xml:space="preserve"> </w:t>
      </w:r>
      <w:r>
        <w:t>The submodule</w:t>
      </w:r>
      <w:r>
        <w:rPr>
          <w:spacing w:val="-2"/>
        </w:rPr>
        <w:t xml:space="preserve"> </w:t>
      </w:r>
      <w:r>
        <w:t>accesses</w:t>
      </w:r>
      <w:r>
        <w:rPr>
          <w:spacing w:val="-2"/>
        </w:rPr>
        <w:t xml:space="preserve"> </w:t>
      </w:r>
      <w:r>
        <w:t>the</w:t>
      </w:r>
      <w:r>
        <w:rPr>
          <w:spacing w:val="-2"/>
        </w:rPr>
        <w:t xml:space="preserve"> </w:t>
      </w:r>
      <w:r>
        <w:t>web</w:t>
      </w:r>
      <w:r>
        <w:rPr>
          <w:spacing w:val="-2"/>
        </w:rPr>
        <w:t xml:space="preserve"> </w:t>
      </w:r>
      <w:r>
        <w:t>repository</w:t>
      </w:r>
      <w:r>
        <w:rPr>
          <w:spacing w:val="-2"/>
        </w:rPr>
        <w:t xml:space="preserve"> </w:t>
      </w:r>
      <w:r>
        <w:t>and</w:t>
      </w:r>
      <w:r>
        <w:rPr>
          <w:spacing w:val="-2"/>
        </w:rPr>
        <w:t xml:space="preserve"> </w:t>
      </w:r>
      <w:r>
        <w:t>retrieves</w:t>
      </w:r>
      <w:r>
        <w:rPr>
          <w:spacing w:val="-2"/>
        </w:rPr>
        <w:t xml:space="preserve"> </w:t>
      </w:r>
      <w:r>
        <w:t>the</w:t>
      </w:r>
      <w:r>
        <w:rPr>
          <w:spacing w:val="-2"/>
        </w:rPr>
        <w:t xml:space="preserve"> </w:t>
      </w:r>
      <w:r>
        <w:t>most</w:t>
      </w:r>
      <w:r>
        <w:rPr>
          <w:spacing w:val="-2"/>
        </w:rPr>
        <w:t xml:space="preserve"> </w:t>
      </w:r>
      <w:r>
        <w:t>recent</w:t>
      </w:r>
      <w:r>
        <w:rPr>
          <w:spacing w:val="-2"/>
        </w:rPr>
        <w:t xml:space="preserve"> </w:t>
      </w:r>
      <w:r>
        <w:t>versions</w:t>
      </w:r>
      <w:r>
        <w:rPr>
          <w:spacing w:val="-2"/>
        </w:rPr>
        <w:t xml:space="preserve"> </w:t>
      </w:r>
      <w:r>
        <w:t>of</w:t>
      </w:r>
      <w:r>
        <w:rPr>
          <w:spacing w:val="-2"/>
        </w:rPr>
        <w:t xml:space="preserve"> </w:t>
      </w:r>
      <w:r>
        <w:t>the</w:t>
      </w:r>
      <w:r>
        <w:rPr>
          <w:spacing w:val="-2"/>
        </w:rPr>
        <w:t xml:space="preserve"> </w:t>
      </w:r>
      <w:r>
        <w:t>DB</w:t>
      </w:r>
      <w:r>
        <w:rPr>
          <w:spacing w:val="-2"/>
        </w:rPr>
        <w:t xml:space="preserve"> </w:t>
      </w:r>
      <w:r>
        <w:t>files,</w:t>
      </w:r>
      <w:r>
        <w:rPr>
          <w:spacing w:val="-2"/>
        </w:rPr>
        <w:t xml:space="preserve"> </w:t>
      </w:r>
      <w:r>
        <w:t>ensuring</w:t>
      </w:r>
      <w:r>
        <w:rPr>
          <w:spacing w:val="-2"/>
        </w:rPr>
        <w:t xml:space="preserve"> </w:t>
      </w:r>
      <w:r>
        <w:t>that</w:t>
      </w:r>
      <w:r>
        <w:rPr>
          <w:spacing w:val="-2"/>
        </w:rPr>
        <w:t xml:space="preserve"> </w:t>
      </w:r>
      <w:r>
        <w:t>the IGEM Client DB is synchronized with the Hall Lab DB Server. This mode is ideal for users who prefer a seamless and automated synchronization process, without the need for manual intervention. Examples:</w:t>
      </w:r>
    </w:p>
    <w:p w14:paraId="560A4D6F" w14:textId="77777777" w:rsidR="000C2409" w:rsidRDefault="005E3753">
      <w:pPr>
        <w:pStyle w:val="BodyText"/>
        <w:spacing w:before="152"/>
        <w:ind w:left="788"/>
        <w:rPr>
          <w:rFonts w:ascii="Courier New"/>
        </w:rPr>
      </w:pPr>
      <w:r>
        <w:rPr>
          <w:rFonts w:ascii="Courier New"/>
        </w:rPr>
        <w:t xml:space="preserve">&gt;&gt;&gt; from igem.ge import </w:t>
      </w:r>
      <w:proofErr w:type="spellStart"/>
      <w:r>
        <w:rPr>
          <w:rFonts w:ascii="Courier New"/>
          <w:spacing w:val="-5"/>
        </w:rPr>
        <w:t>db</w:t>
      </w:r>
      <w:proofErr w:type="spellEnd"/>
    </w:p>
    <w:p w14:paraId="64498426" w14:textId="701142E9" w:rsidR="000C2409" w:rsidRDefault="005E3753">
      <w:pPr>
        <w:pStyle w:val="BodyText"/>
        <w:spacing w:before="14"/>
        <w:ind w:left="788"/>
        <w:rPr>
          <w:rFonts w:ascii="Courier New"/>
          <w:spacing w:val="-2"/>
        </w:rPr>
      </w:pPr>
      <w:r>
        <w:rPr>
          <w:rFonts w:ascii="Courier New"/>
        </w:rPr>
        <w:t xml:space="preserve">&gt;&gt;&gt; </w:t>
      </w:r>
      <w:proofErr w:type="spellStart"/>
      <w:r>
        <w:rPr>
          <w:rFonts w:ascii="Courier New"/>
          <w:spacing w:val="-2"/>
        </w:rPr>
        <w:t>db.</w:t>
      </w:r>
      <w:proofErr w:type="gramStart"/>
      <w:r>
        <w:rPr>
          <w:rFonts w:ascii="Courier New"/>
          <w:spacing w:val="-2"/>
        </w:rPr>
        <w:t>db.sync</w:t>
      </w:r>
      <w:proofErr w:type="gramEnd"/>
      <w:r>
        <w:rPr>
          <w:rFonts w:ascii="Courier New"/>
          <w:spacing w:val="-2"/>
        </w:rPr>
        <w:t>_db</w:t>
      </w:r>
      <w:proofErr w:type="spellEnd"/>
      <w:r>
        <w:rPr>
          <w:rFonts w:ascii="Courier New"/>
          <w:spacing w:val="-2"/>
        </w:rPr>
        <w:t>(table="all")</w:t>
      </w:r>
    </w:p>
    <w:p w14:paraId="6140D09D" w14:textId="77777777" w:rsidR="00355718" w:rsidRDefault="00355718">
      <w:pPr>
        <w:pStyle w:val="BodyText"/>
        <w:spacing w:before="14"/>
        <w:ind w:left="788"/>
        <w:rPr>
          <w:rFonts w:ascii="Courier New"/>
        </w:rPr>
      </w:pPr>
    </w:p>
    <w:p w14:paraId="735F8410" w14:textId="083BEA5B" w:rsidR="000C2409" w:rsidDel="00FD0689" w:rsidRDefault="005E3753" w:rsidP="00D42EAC">
      <w:pPr>
        <w:pStyle w:val="BodyText"/>
        <w:spacing w:before="117" w:line="360" w:lineRule="auto"/>
        <w:ind w:left="300" w:right="797"/>
        <w:jc w:val="both"/>
        <w:rPr>
          <w:del w:id="33" w:author="Palmiero, Nikki" w:date="2023-06-27T13:08:00Z"/>
        </w:rPr>
      </w:pPr>
      <w:r>
        <w:t xml:space="preserve">The </w:t>
      </w:r>
      <w:proofErr w:type="spellStart"/>
      <w:r>
        <w:t>GE.db</w:t>
      </w:r>
      <w:proofErr w:type="spellEnd"/>
      <w:r>
        <w:t xml:space="preserve"> submodule provides researchers with a comprehensive set of tools to access and synchronize the IGEM Client</w:t>
      </w:r>
      <w:r>
        <w:rPr>
          <w:spacing w:val="-2"/>
        </w:rPr>
        <w:t xml:space="preserve"> </w:t>
      </w:r>
      <w:r>
        <w:t>DB.</w:t>
      </w:r>
      <w:r>
        <w:rPr>
          <w:spacing w:val="-2"/>
        </w:rPr>
        <w:t xml:space="preserve"> </w:t>
      </w:r>
      <w:r>
        <w:t>Whether</w:t>
      </w:r>
      <w:r>
        <w:rPr>
          <w:spacing w:val="-2"/>
        </w:rPr>
        <w:t xml:space="preserve"> </w:t>
      </w:r>
      <w:r>
        <w:t>it’s</w:t>
      </w:r>
      <w:r>
        <w:rPr>
          <w:spacing w:val="-2"/>
        </w:rPr>
        <w:t xml:space="preserve"> </w:t>
      </w:r>
      <w:r>
        <w:t>directly</w:t>
      </w:r>
      <w:r>
        <w:rPr>
          <w:spacing w:val="-2"/>
        </w:rPr>
        <w:t xml:space="preserve"> </w:t>
      </w:r>
      <w:r>
        <w:t>querying</w:t>
      </w:r>
      <w:r>
        <w:rPr>
          <w:spacing w:val="-2"/>
        </w:rPr>
        <w:t xml:space="preserve"> </w:t>
      </w:r>
      <w:r>
        <w:t>database</w:t>
      </w:r>
      <w:r>
        <w:rPr>
          <w:spacing w:val="-2"/>
        </w:rPr>
        <w:t xml:space="preserve"> </w:t>
      </w:r>
      <w:r>
        <w:t>tables</w:t>
      </w:r>
      <w:r>
        <w:rPr>
          <w:spacing w:val="-2"/>
        </w:rPr>
        <w:t xml:space="preserve"> </w:t>
      </w:r>
      <w:r>
        <w:t>or</w:t>
      </w:r>
      <w:r>
        <w:rPr>
          <w:spacing w:val="-2"/>
        </w:rPr>
        <w:t xml:space="preserve"> </w:t>
      </w:r>
      <w:r>
        <w:t>ensuring</w:t>
      </w:r>
      <w:r>
        <w:rPr>
          <w:spacing w:val="-2"/>
        </w:rPr>
        <w:t xml:space="preserve"> </w:t>
      </w:r>
      <w:r>
        <w:t>up-to-date</w:t>
      </w:r>
      <w:r>
        <w:rPr>
          <w:spacing w:val="-2"/>
        </w:rPr>
        <w:t xml:space="preserve"> </w:t>
      </w:r>
      <w:r>
        <w:t>information</w:t>
      </w:r>
      <w:r>
        <w:rPr>
          <w:spacing w:val="-2"/>
        </w:rPr>
        <w:t xml:space="preserve"> </w:t>
      </w:r>
      <w:r>
        <w:t>through</w:t>
      </w:r>
      <w:r>
        <w:rPr>
          <w:spacing w:val="-2"/>
        </w:rPr>
        <w:t xml:space="preserve"> </w:t>
      </w:r>
      <w:r>
        <w:t xml:space="preserve">synchronization, this submodule facilitates efficient data management and </w:t>
      </w:r>
      <w:commentRangeStart w:id="34"/>
      <w:commentRangeStart w:id="35"/>
      <w:r>
        <w:t>enhances the research capabilities of users.</w:t>
      </w:r>
      <w:commentRangeEnd w:id="34"/>
      <w:r w:rsidR="000D519E">
        <w:rPr>
          <w:rStyle w:val="CommentReference"/>
          <w:rFonts w:ascii="Times New Roman" w:eastAsia="Times New Roman" w:hAnsi="Times New Roman" w:cs="Times New Roman"/>
        </w:rPr>
        <w:commentReference w:id="34"/>
      </w:r>
      <w:commentRangeEnd w:id="35"/>
      <w:r w:rsidR="0066578F">
        <w:rPr>
          <w:rStyle w:val="CommentReference"/>
          <w:rFonts w:ascii="Times New Roman" w:eastAsia="Times New Roman" w:hAnsi="Times New Roman" w:cs="Times New Roman"/>
        </w:rPr>
        <w:commentReference w:id="35"/>
      </w:r>
    </w:p>
    <w:p w14:paraId="7D9A67D1" w14:textId="77777777" w:rsidR="000A2292" w:rsidDel="00FD0689" w:rsidRDefault="000A2292" w:rsidP="00D42EAC">
      <w:pPr>
        <w:pStyle w:val="BodyText"/>
        <w:spacing w:before="117" w:line="360" w:lineRule="auto"/>
        <w:ind w:left="300" w:right="797"/>
        <w:jc w:val="both"/>
        <w:rPr>
          <w:del w:id="36" w:author="Palmiero, Nikki" w:date="2023-06-27T13:08:00Z"/>
        </w:rPr>
      </w:pPr>
    </w:p>
    <w:p w14:paraId="325A46FC" w14:textId="77777777" w:rsidR="000C2409" w:rsidDel="00FD0689" w:rsidRDefault="005E3753">
      <w:pPr>
        <w:pStyle w:val="BodyText"/>
        <w:spacing w:before="11"/>
        <w:rPr>
          <w:del w:id="37" w:author="Palmiero, Nikki" w:date="2023-06-27T13:08:00Z"/>
          <w:sz w:val="13"/>
        </w:rPr>
      </w:pPr>
      <w:r>
        <w:rPr>
          <w:noProof/>
        </w:rPr>
        <mc:AlternateContent>
          <mc:Choice Requires="wps">
            <w:drawing>
              <wp:anchor distT="0" distB="0" distL="0" distR="0" simplePos="0" relativeHeight="487600640" behindDoc="1" locked="0" layoutInCell="1" allowOverlap="1" wp14:anchorId="3A8C69B5" wp14:editId="32FD1D46">
                <wp:simplePos x="0" y="0"/>
                <wp:positionH relativeFrom="page">
                  <wp:posOffset>381200</wp:posOffset>
                </wp:positionH>
                <wp:positionV relativeFrom="paragraph">
                  <wp:posOffset>121599</wp:posOffset>
                </wp:positionV>
                <wp:extent cx="6670675" cy="289560"/>
                <wp:effectExtent l="0" t="0" r="9525" b="2540"/>
                <wp:wrapTopAndBottom/>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89560"/>
                        </a:xfrm>
                        <a:prstGeom prst="rect">
                          <a:avLst/>
                        </a:prstGeom>
                        <a:noFill/>
                        <a:ln w="3809">
                          <a:noFill/>
                          <a:prstDash val="solid"/>
                        </a:ln>
                      </wps:spPr>
                      <wps:txbx>
                        <w:txbxContent>
                          <w:p w14:paraId="31FCBFCC" w14:textId="768C87A0" w:rsidR="000C2409" w:rsidRDefault="000A2292">
                            <w:pPr>
                              <w:spacing w:before="128" w:line="322" w:lineRule="exact"/>
                              <w:ind w:left="197"/>
                              <w:rPr>
                                <w:b/>
                                <w:color w:val="000000"/>
                                <w:sz w:val="28"/>
                              </w:rPr>
                            </w:pPr>
                            <w:r>
                              <w:rPr>
                                <w:b/>
                                <w:color w:val="1F425B"/>
                                <w:spacing w:val="-2"/>
                                <w:sz w:val="28"/>
                              </w:rPr>
                              <w:t>Reports</w:t>
                            </w:r>
                          </w:p>
                        </w:txbxContent>
                      </wps:txbx>
                      <wps:bodyPr wrap="square" lIns="0" tIns="0" rIns="0" bIns="0" rtlCol="0">
                        <a:noAutofit/>
                      </wps:bodyPr>
                    </wps:wsp>
                  </a:graphicData>
                </a:graphic>
              </wp:anchor>
            </w:drawing>
          </mc:Choice>
          <mc:Fallback>
            <w:pict>
              <v:shape w14:anchorId="3A8C69B5" id="Textbox 45" o:spid="_x0000_s1037" type="#_x0000_t202" style="position:absolute;margin-left:30pt;margin-top:9.55pt;width:525.25pt;height:22.8pt;z-index:-15715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" filled="f" stroked="f" strokeweight=".1058mm">
                <v:textbox inset="0,0,0,0">
                  <w:txbxContent>
                    <w:p w14:paraId="31FCBFCC" w14:textId="768C87A0" w:rsidR="000C2409" w:rsidRDefault="000A2292">
                      <w:pPr>
                        <w:spacing w:before="128" w:line="322" w:lineRule="exact"/>
                        <w:ind w:left="197"/>
                        <w:rPr>
                          <w:b/>
                          <w:color w:val="000000"/>
                          <w:sz w:val="28"/>
                        </w:rPr>
                      </w:pPr>
                      <w:r>
                        <w:rPr>
                          <w:b/>
                          <w:color w:val="1F425B"/>
                          <w:spacing w:val="-2"/>
                          <w:sz w:val="28"/>
                        </w:rPr>
                        <w:t>Reports</w:t>
                      </w:r>
                    </w:p>
                  </w:txbxContent>
                </v:textbox>
                <w10:wrap type="topAndBottom" anchorx="page"/>
              </v:shape>
            </w:pict>
          </mc:Fallback>
        </mc:AlternateContent>
      </w:r>
    </w:p>
    <w:p w14:paraId="6759F8A4" w14:textId="77777777" w:rsidR="00355718" w:rsidRDefault="00355718">
      <w:pPr>
        <w:pStyle w:val="BodyText"/>
        <w:spacing w:before="117" w:line="360" w:lineRule="auto"/>
        <w:ind w:left="300" w:right="797"/>
        <w:jc w:val="both"/>
        <w:pPrChange w:id="38" w:author="Palmiero, Nikki" w:date="2023-06-27T13:08:00Z">
          <w:pPr>
            <w:pStyle w:val="BodyText"/>
            <w:spacing w:before="130"/>
            <w:ind w:left="300" w:right="797"/>
            <w:jc w:val="both"/>
          </w:pPr>
        </w:pPrChange>
      </w:pPr>
    </w:p>
    <w:p w14:paraId="4C61FE0C" w14:textId="1F67ACB9" w:rsidR="000C2409" w:rsidRDefault="005E3753" w:rsidP="00D42EAC">
      <w:pPr>
        <w:pStyle w:val="BodyText"/>
        <w:spacing w:before="130" w:line="360" w:lineRule="auto"/>
        <w:ind w:left="300" w:right="797"/>
        <w:jc w:val="both"/>
      </w:pPr>
      <w:r>
        <w:t xml:space="preserve">The </w:t>
      </w:r>
      <w:proofErr w:type="spellStart"/>
      <w:proofErr w:type="gramStart"/>
      <w:r>
        <w:t>GE.filter</w:t>
      </w:r>
      <w:proofErr w:type="spellEnd"/>
      <w:proofErr w:type="gramEnd"/>
      <w:r>
        <w:t xml:space="preserve"> module serves as a crucial component of the GE (Genomics and Exposomes) system, specifically designed</w:t>
      </w:r>
      <w:r>
        <w:rPr>
          <w:spacing w:val="-4"/>
        </w:rPr>
        <w:t xml:space="preserve"> </w:t>
      </w:r>
      <w:r>
        <w:t>to</w:t>
      </w:r>
      <w:r>
        <w:rPr>
          <w:spacing w:val="-4"/>
        </w:rPr>
        <w:t xml:space="preserve"> </w:t>
      </w:r>
      <w:r>
        <w:t>facilitate</w:t>
      </w:r>
      <w:r>
        <w:rPr>
          <w:spacing w:val="-4"/>
        </w:rPr>
        <w:t xml:space="preserve"> </w:t>
      </w:r>
      <w:r>
        <w:t>the</w:t>
      </w:r>
      <w:r>
        <w:rPr>
          <w:spacing w:val="-4"/>
        </w:rPr>
        <w:t xml:space="preserve"> </w:t>
      </w:r>
      <w:r>
        <w:t>exploration</w:t>
      </w:r>
      <w:r>
        <w:rPr>
          <w:spacing w:val="-4"/>
        </w:rPr>
        <w:t xml:space="preserve"> </w:t>
      </w:r>
      <w:r>
        <w:t>and</w:t>
      </w:r>
      <w:r>
        <w:rPr>
          <w:spacing w:val="-4"/>
        </w:rPr>
        <w:t xml:space="preserve"> </w:t>
      </w:r>
      <w:r>
        <w:t>analysis</w:t>
      </w:r>
      <w:r>
        <w:rPr>
          <w:spacing w:val="-4"/>
        </w:rPr>
        <w:t xml:space="preserve"> </w:t>
      </w:r>
      <w:r>
        <w:t>of</w:t>
      </w:r>
      <w:r>
        <w:rPr>
          <w:spacing w:val="-4"/>
        </w:rPr>
        <w:t xml:space="preserve"> </w:t>
      </w:r>
      <w:r>
        <w:t>the</w:t>
      </w:r>
      <w:r>
        <w:rPr>
          <w:spacing w:val="-4"/>
        </w:rPr>
        <w:t xml:space="preserve"> </w:t>
      </w:r>
      <w:r>
        <w:t>Knowledge</w:t>
      </w:r>
      <w:r>
        <w:rPr>
          <w:spacing w:val="-4"/>
        </w:rPr>
        <w:t xml:space="preserve"> </w:t>
      </w:r>
      <w:r>
        <w:t>Database,</w:t>
      </w:r>
      <w:r>
        <w:rPr>
          <w:spacing w:val="-4"/>
        </w:rPr>
        <w:t xml:space="preserve"> </w:t>
      </w:r>
      <w:r>
        <w:t>referred</w:t>
      </w:r>
      <w:r>
        <w:rPr>
          <w:spacing w:val="-4"/>
        </w:rPr>
        <w:t xml:space="preserve"> </w:t>
      </w:r>
      <w:r>
        <w:t>to</w:t>
      </w:r>
      <w:r>
        <w:rPr>
          <w:spacing w:val="-4"/>
        </w:rPr>
        <w:t xml:space="preserve"> </w:t>
      </w:r>
      <w:r>
        <w:t>as</w:t>
      </w:r>
      <w:r>
        <w:rPr>
          <w:spacing w:val="-4"/>
        </w:rPr>
        <w:t xml:space="preserve"> </w:t>
      </w:r>
      <w:proofErr w:type="spellStart"/>
      <w:r>
        <w:t>GE.db</w:t>
      </w:r>
      <w:proofErr w:type="spellEnd"/>
      <w:r>
        <w:t>.</w:t>
      </w:r>
      <w:r>
        <w:rPr>
          <w:spacing w:val="-4"/>
        </w:rPr>
        <w:t xml:space="preserve"> </w:t>
      </w:r>
      <w:r>
        <w:t>This</w:t>
      </w:r>
      <w:r>
        <w:rPr>
          <w:spacing w:val="-4"/>
        </w:rPr>
        <w:t xml:space="preserve"> </w:t>
      </w:r>
      <w:r>
        <w:t>Knowledge Database contains a wealth of information related to genomics, exposomes, and their interconnectedness.</w:t>
      </w:r>
    </w:p>
    <w:p w14:paraId="665BFDA8" w14:textId="77777777" w:rsidR="000C2409" w:rsidRDefault="005E3753" w:rsidP="00D42EAC">
      <w:pPr>
        <w:pStyle w:val="BodyText"/>
        <w:spacing w:before="120" w:line="360" w:lineRule="auto"/>
        <w:ind w:left="300" w:right="797"/>
        <w:jc w:val="both"/>
      </w:pPr>
      <w:r>
        <w:t xml:space="preserve">By utilizing the functions provided by </w:t>
      </w:r>
      <w:proofErr w:type="spellStart"/>
      <w:proofErr w:type="gramStart"/>
      <w:r>
        <w:t>GE.filter</w:t>
      </w:r>
      <w:proofErr w:type="spellEnd"/>
      <w:proofErr w:type="gramEnd"/>
      <w:r>
        <w:t xml:space="preserve">, users gain the ability to efficiently retrieve and filter data from </w:t>
      </w:r>
      <w:proofErr w:type="spellStart"/>
      <w:r>
        <w:t>GE.db</w:t>
      </w:r>
      <w:proofErr w:type="spellEnd"/>
      <w:r>
        <w:t>, enabling them to uncover valuable insights and relationships.</w:t>
      </w:r>
    </w:p>
    <w:p w14:paraId="721EF410" w14:textId="77777777" w:rsidR="000C2409" w:rsidRDefault="005E3753" w:rsidP="00D42EAC">
      <w:pPr>
        <w:pStyle w:val="BodyText"/>
        <w:spacing w:before="121" w:line="360" w:lineRule="auto"/>
        <w:ind w:left="300" w:right="797"/>
        <w:jc w:val="both"/>
      </w:pPr>
      <w:r>
        <w:t xml:space="preserve">Whether it’s examining term connections, exploring reports on </w:t>
      </w:r>
      <w:proofErr w:type="spellStart"/>
      <w:r>
        <w:t>GxE</w:t>
      </w:r>
      <w:proofErr w:type="spellEnd"/>
      <w:r>
        <w:t xml:space="preserve"> (Gene-Environment) interactions or </w:t>
      </w:r>
      <w:proofErr w:type="spellStart"/>
      <w:r>
        <w:t>ExE</w:t>
      </w:r>
      <w:proofErr w:type="spellEnd"/>
      <w:r>
        <w:t xml:space="preserve"> (Exposome-Environment) associations, accessing gene-level information in relation to SNPs (Single Nucleotide Polymorphisms), or converting words to IGEM terms, the </w:t>
      </w:r>
      <w:proofErr w:type="spellStart"/>
      <w:proofErr w:type="gramStart"/>
      <w:r>
        <w:t>GE.filter</w:t>
      </w:r>
      <w:proofErr w:type="spellEnd"/>
      <w:proofErr w:type="gramEnd"/>
      <w:r>
        <w:t xml:space="preserve"> module empowers users to extract pertinent information and generate comprehensive reports.</w:t>
      </w:r>
    </w:p>
    <w:p w14:paraId="28860871" w14:textId="77777777" w:rsidR="000C2409" w:rsidRDefault="005E3753" w:rsidP="00D42EAC">
      <w:pPr>
        <w:pStyle w:val="BodyText"/>
        <w:spacing w:before="121" w:line="360" w:lineRule="auto"/>
        <w:ind w:left="300" w:right="796"/>
        <w:jc w:val="both"/>
      </w:pPr>
      <w:r>
        <w:t>These functionalities play a crucial role in understanding the complex interplay between genomics and exposomes, supporting various research and analytical endeavors</w:t>
      </w:r>
    </w:p>
    <w:p w14:paraId="1DB26E0E" w14:textId="77777777" w:rsidR="000C2409" w:rsidRDefault="005E3753" w:rsidP="00D42EAC">
      <w:pPr>
        <w:pStyle w:val="ListParagraph"/>
        <w:numPr>
          <w:ilvl w:val="1"/>
          <w:numId w:val="4"/>
        </w:numPr>
        <w:tabs>
          <w:tab w:val="left" w:pos="1160"/>
        </w:tabs>
        <w:spacing w:before="0" w:line="360" w:lineRule="auto"/>
        <w:ind w:left="1160" w:right="797"/>
        <w:jc w:val="both"/>
        <w:rPr>
          <w:sz w:val="20"/>
        </w:rPr>
      </w:pPr>
      <w:proofErr w:type="spellStart"/>
      <w:r>
        <w:rPr>
          <w:sz w:val="20"/>
        </w:rPr>
        <w:t>term_map</w:t>
      </w:r>
      <w:proofErr w:type="spellEnd"/>
      <w:r>
        <w:rPr>
          <w:sz w:val="20"/>
        </w:rPr>
        <w:t xml:space="preserve">: The </w:t>
      </w:r>
      <w:proofErr w:type="spellStart"/>
      <w:r>
        <w:rPr>
          <w:sz w:val="20"/>
        </w:rPr>
        <w:t>term_map</w:t>
      </w:r>
      <w:proofErr w:type="spellEnd"/>
      <w:r>
        <w:rPr>
          <w:sz w:val="20"/>
        </w:rPr>
        <w:t xml:space="preserve"> function provides the mapping between IGEM terms and their associated metadata. It enables you to explore the attributes and properties of different terms stored in the </w:t>
      </w:r>
      <w:proofErr w:type="spellStart"/>
      <w:r>
        <w:rPr>
          <w:sz w:val="20"/>
        </w:rPr>
        <w:t>GE.db</w:t>
      </w:r>
      <w:proofErr w:type="spellEnd"/>
      <w:r>
        <w:rPr>
          <w:sz w:val="20"/>
        </w:rPr>
        <w:t>, aiding in data exploration and analysis.</w:t>
      </w:r>
    </w:p>
    <w:p w14:paraId="6134CD33" w14:textId="77777777" w:rsidR="000C2409" w:rsidRDefault="005E3753" w:rsidP="00D42EAC">
      <w:pPr>
        <w:pStyle w:val="ListParagraph"/>
        <w:numPr>
          <w:ilvl w:val="1"/>
          <w:numId w:val="4"/>
        </w:numPr>
        <w:tabs>
          <w:tab w:val="left" w:pos="1160"/>
        </w:tabs>
        <w:spacing w:before="127" w:line="360" w:lineRule="auto"/>
        <w:ind w:left="1160" w:right="797"/>
        <w:jc w:val="both"/>
        <w:rPr>
          <w:sz w:val="20"/>
        </w:rPr>
      </w:pPr>
      <w:proofErr w:type="spellStart"/>
      <w:r>
        <w:rPr>
          <w:sz w:val="20"/>
        </w:rPr>
        <w:lastRenderedPageBreak/>
        <w:t>word_to_term</w:t>
      </w:r>
      <w:proofErr w:type="spellEnd"/>
      <w:r>
        <w:rPr>
          <w:sz w:val="20"/>
        </w:rPr>
        <w:t xml:space="preserve">: This function allows you to convert individual words or a list of words into their corresponding IGEM terms. It helps in mapping user-provided words to the relevant terms stored in the </w:t>
      </w:r>
      <w:proofErr w:type="spellStart"/>
      <w:r>
        <w:rPr>
          <w:sz w:val="20"/>
        </w:rPr>
        <w:t>GE.db</w:t>
      </w:r>
      <w:proofErr w:type="spellEnd"/>
      <w:r>
        <w:rPr>
          <w:sz w:val="20"/>
        </w:rPr>
        <w:t>, providing a standardized representation for further processing.</w:t>
      </w:r>
    </w:p>
    <w:p w14:paraId="41B10D9F" w14:textId="77777777" w:rsidR="000C2409" w:rsidRDefault="005E3753" w:rsidP="00D42EAC">
      <w:pPr>
        <w:pStyle w:val="ListParagraph"/>
        <w:numPr>
          <w:ilvl w:val="1"/>
          <w:numId w:val="4"/>
        </w:numPr>
        <w:tabs>
          <w:tab w:val="left" w:pos="1160"/>
        </w:tabs>
        <w:spacing w:before="127" w:line="360" w:lineRule="auto"/>
        <w:ind w:left="1160" w:right="797"/>
        <w:jc w:val="both"/>
        <w:rPr>
          <w:sz w:val="20"/>
        </w:rPr>
      </w:pPr>
      <w:proofErr w:type="spellStart"/>
      <w:r>
        <w:rPr>
          <w:sz w:val="20"/>
        </w:rPr>
        <w:t>gene_exposome</w:t>
      </w:r>
      <w:proofErr w:type="spellEnd"/>
      <w:r>
        <w:rPr>
          <w:sz w:val="20"/>
        </w:rPr>
        <w:t xml:space="preserve">: The </w:t>
      </w:r>
      <w:proofErr w:type="spellStart"/>
      <w:r>
        <w:rPr>
          <w:sz w:val="20"/>
        </w:rPr>
        <w:t>gene_exposome</w:t>
      </w:r>
      <w:proofErr w:type="spellEnd"/>
      <w:r>
        <w:rPr>
          <w:sz w:val="20"/>
        </w:rPr>
        <w:t xml:space="preserve"> function retrieves information about the gene-exposome relationship from the </w:t>
      </w:r>
      <w:proofErr w:type="spellStart"/>
      <w:r>
        <w:rPr>
          <w:sz w:val="20"/>
        </w:rPr>
        <w:t>GE.db</w:t>
      </w:r>
      <w:proofErr w:type="spellEnd"/>
      <w:r>
        <w:rPr>
          <w:sz w:val="20"/>
        </w:rPr>
        <w:t>. It helps in understanding the interaction between genes and environmental factors, facilitating studies related to genomics and exposomes.</w:t>
      </w:r>
    </w:p>
    <w:p w14:paraId="40645C69" w14:textId="77777777" w:rsidR="000C2409" w:rsidRDefault="005E3753" w:rsidP="00D42EAC">
      <w:pPr>
        <w:pStyle w:val="ListParagraph"/>
        <w:numPr>
          <w:ilvl w:val="1"/>
          <w:numId w:val="4"/>
        </w:numPr>
        <w:tabs>
          <w:tab w:val="left" w:pos="1160"/>
        </w:tabs>
        <w:spacing w:before="127" w:line="360" w:lineRule="auto"/>
        <w:ind w:left="1160" w:right="797"/>
        <w:jc w:val="both"/>
        <w:rPr>
          <w:sz w:val="20"/>
        </w:rPr>
      </w:pPr>
      <w:proofErr w:type="spellStart"/>
      <w:r>
        <w:rPr>
          <w:sz w:val="20"/>
        </w:rPr>
        <w:t>snp_exposome</w:t>
      </w:r>
      <w:proofErr w:type="spellEnd"/>
      <w:r>
        <w:rPr>
          <w:sz w:val="20"/>
        </w:rPr>
        <w:t xml:space="preserve">: With the </w:t>
      </w:r>
      <w:proofErr w:type="spellStart"/>
      <w:r>
        <w:rPr>
          <w:sz w:val="20"/>
        </w:rPr>
        <w:t>snp_exposome</w:t>
      </w:r>
      <w:proofErr w:type="spellEnd"/>
      <w:r>
        <w:rPr>
          <w:sz w:val="20"/>
        </w:rPr>
        <w:t xml:space="preserve"> function, you can access reports and information about the impact of single nucleotide polymorphisms (SNPs) on exposomes. It helps in understanding the influence of genetic variations on environmental exposures and their potential effects on health outcomes.</w:t>
      </w:r>
    </w:p>
    <w:p w14:paraId="653A0534" w14:textId="77777777" w:rsidR="000C2409" w:rsidRDefault="005E3753" w:rsidP="00D42EAC">
      <w:pPr>
        <w:pStyle w:val="ListParagraph"/>
        <w:numPr>
          <w:ilvl w:val="1"/>
          <w:numId w:val="4"/>
        </w:numPr>
        <w:tabs>
          <w:tab w:val="left" w:pos="1160"/>
        </w:tabs>
        <w:spacing w:before="125" w:line="360" w:lineRule="auto"/>
        <w:ind w:left="1160" w:right="797"/>
        <w:jc w:val="both"/>
        <w:rPr>
          <w:sz w:val="20"/>
        </w:rPr>
      </w:pPr>
      <w:proofErr w:type="spellStart"/>
      <w:r>
        <w:rPr>
          <w:sz w:val="20"/>
        </w:rPr>
        <w:t>word_map</w:t>
      </w:r>
      <w:proofErr w:type="spellEnd"/>
      <w:r>
        <w:rPr>
          <w:sz w:val="20"/>
        </w:rPr>
        <w:t>:</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Word-Map</w:t>
      </w:r>
      <w:r>
        <w:rPr>
          <w:spacing w:val="-4"/>
          <w:sz w:val="20"/>
        </w:rPr>
        <w:t xml:space="preserve"> </w:t>
      </w:r>
      <w:r>
        <w:rPr>
          <w:sz w:val="20"/>
        </w:rPr>
        <w:t>function,</w:t>
      </w:r>
      <w:r>
        <w:rPr>
          <w:spacing w:val="-4"/>
          <w:sz w:val="20"/>
        </w:rPr>
        <w:t xml:space="preserve"> </w:t>
      </w:r>
      <w:r>
        <w:rPr>
          <w:sz w:val="20"/>
        </w:rPr>
        <w:t>all</w:t>
      </w:r>
      <w:r>
        <w:rPr>
          <w:spacing w:val="-4"/>
          <w:sz w:val="20"/>
        </w:rPr>
        <w:t xml:space="preserve"> </w:t>
      </w:r>
      <w:r>
        <w:rPr>
          <w:sz w:val="20"/>
        </w:rPr>
        <w:t>words</w:t>
      </w:r>
      <w:r>
        <w:rPr>
          <w:spacing w:val="-4"/>
          <w:sz w:val="20"/>
        </w:rPr>
        <w:t xml:space="preserve"> </w:t>
      </w:r>
      <w:r>
        <w:rPr>
          <w:sz w:val="20"/>
        </w:rPr>
        <w:t>mapped</w:t>
      </w:r>
      <w:r>
        <w:rPr>
          <w:spacing w:val="-4"/>
          <w:sz w:val="20"/>
        </w:rPr>
        <w:t xml:space="preserve"> </w:t>
      </w:r>
      <w:r>
        <w:rPr>
          <w:sz w:val="20"/>
        </w:rPr>
        <w:t>from</w:t>
      </w:r>
      <w:r>
        <w:rPr>
          <w:spacing w:val="-4"/>
          <w:sz w:val="20"/>
        </w:rPr>
        <w:t xml:space="preserve"> </w:t>
      </w:r>
      <w:r>
        <w:rPr>
          <w:sz w:val="20"/>
        </w:rPr>
        <w:t>an</w:t>
      </w:r>
      <w:r>
        <w:rPr>
          <w:spacing w:val="-4"/>
          <w:sz w:val="20"/>
        </w:rPr>
        <w:t xml:space="preserve"> </w:t>
      </w:r>
      <w:r>
        <w:rPr>
          <w:sz w:val="20"/>
        </w:rPr>
        <w:t>external</w:t>
      </w:r>
      <w:r>
        <w:rPr>
          <w:spacing w:val="-4"/>
          <w:sz w:val="20"/>
        </w:rPr>
        <w:t xml:space="preserve"> </w:t>
      </w:r>
      <w:r>
        <w:rPr>
          <w:sz w:val="20"/>
        </w:rPr>
        <w:t>dataset</w:t>
      </w:r>
      <w:r>
        <w:rPr>
          <w:spacing w:val="-4"/>
          <w:sz w:val="20"/>
        </w:rPr>
        <w:t xml:space="preserve"> </w:t>
      </w:r>
      <w:r>
        <w:rPr>
          <w:sz w:val="20"/>
        </w:rPr>
        <w:t>are</w:t>
      </w:r>
      <w:r>
        <w:rPr>
          <w:spacing w:val="-4"/>
          <w:sz w:val="20"/>
        </w:rPr>
        <w:t xml:space="preserve"> </w:t>
      </w:r>
      <w:r>
        <w:rPr>
          <w:sz w:val="20"/>
        </w:rPr>
        <w:t>stored</w:t>
      </w:r>
      <w:r>
        <w:rPr>
          <w:spacing w:val="-4"/>
          <w:sz w:val="20"/>
        </w:rPr>
        <w:t xml:space="preserve"> </w:t>
      </w:r>
      <w:r>
        <w:rPr>
          <w:sz w:val="20"/>
        </w:rPr>
        <w:t>in</w:t>
      </w:r>
      <w:r>
        <w:rPr>
          <w:spacing w:val="-4"/>
          <w:sz w:val="20"/>
        </w:rPr>
        <w:t xml:space="preserve"> </w:t>
      </w:r>
      <w:r>
        <w:rPr>
          <w:sz w:val="20"/>
        </w:rPr>
        <w:t>a</w:t>
      </w:r>
      <w:r>
        <w:rPr>
          <w:spacing w:val="-4"/>
          <w:sz w:val="20"/>
        </w:rPr>
        <w:t xml:space="preserve"> </w:t>
      </w:r>
      <w:r>
        <w:rPr>
          <w:sz w:val="20"/>
        </w:rPr>
        <w:t xml:space="preserve">temporary table within </w:t>
      </w:r>
      <w:proofErr w:type="spellStart"/>
      <w:r>
        <w:rPr>
          <w:sz w:val="20"/>
        </w:rPr>
        <w:t>GE.db</w:t>
      </w:r>
      <w:proofErr w:type="spellEnd"/>
      <w:r>
        <w:rPr>
          <w:sz w:val="20"/>
        </w:rPr>
        <w:t>. This feature proves particularly useful for researchers who wish to list the relationships between words on a record-by-record basis, without relying on the IGEM pre-computing mapping process that converts external words to the standardized IGEM Terms. It allows users to perform analysis and retrieve word relationships specific to their research needs. However, it’s important to note that this temporary table should be used judiciously due to its high memory consumption on the database. Users are</w:t>
      </w:r>
      <w:r>
        <w:rPr>
          <w:spacing w:val="-3"/>
          <w:sz w:val="20"/>
        </w:rPr>
        <w:t xml:space="preserve"> </w:t>
      </w:r>
      <w:r>
        <w:rPr>
          <w:sz w:val="20"/>
        </w:rPr>
        <w:t>advised</w:t>
      </w:r>
      <w:r>
        <w:rPr>
          <w:spacing w:val="-3"/>
          <w:sz w:val="20"/>
        </w:rPr>
        <w:t xml:space="preserve"> </w:t>
      </w:r>
      <w:r>
        <w:rPr>
          <w:sz w:val="20"/>
        </w:rPr>
        <w:t>to</w:t>
      </w:r>
      <w:r>
        <w:rPr>
          <w:spacing w:val="-3"/>
          <w:sz w:val="20"/>
        </w:rPr>
        <w:t xml:space="preserve"> </w:t>
      </w:r>
      <w:r>
        <w:rPr>
          <w:sz w:val="20"/>
        </w:rPr>
        <w:t>run</w:t>
      </w:r>
      <w:r>
        <w:rPr>
          <w:spacing w:val="-3"/>
          <w:sz w:val="20"/>
        </w:rPr>
        <w:t xml:space="preserve"> </w:t>
      </w:r>
      <w:r>
        <w:rPr>
          <w:sz w:val="20"/>
        </w:rPr>
        <w:t>the</w:t>
      </w:r>
      <w:r>
        <w:rPr>
          <w:spacing w:val="-3"/>
          <w:sz w:val="20"/>
        </w:rPr>
        <w:t xml:space="preserve"> </w:t>
      </w:r>
      <w:r>
        <w:rPr>
          <w:sz w:val="20"/>
        </w:rPr>
        <w:t>function</w:t>
      </w:r>
      <w:r>
        <w:rPr>
          <w:spacing w:val="-3"/>
          <w:sz w:val="20"/>
        </w:rPr>
        <w:t xml:space="preserve"> </w:t>
      </w:r>
      <w:r>
        <w:rPr>
          <w:sz w:val="20"/>
        </w:rPr>
        <w:t>on</w:t>
      </w:r>
      <w:r>
        <w:rPr>
          <w:spacing w:val="-3"/>
          <w:sz w:val="20"/>
        </w:rPr>
        <w:t xml:space="preserve"> </w:t>
      </w:r>
      <w:r>
        <w:rPr>
          <w:sz w:val="20"/>
        </w:rPr>
        <w:t>a</w:t>
      </w:r>
      <w:r>
        <w:rPr>
          <w:spacing w:val="-3"/>
          <w:sz w:val="20"/>
        </w:rPr>
        <w:t xml:space="preserve"> </w:t>
      </w:r>
      <w:r>
        <w:rPr>
          <w:sz w:val="20"/>
        </w:rPr>
        <w:t>specific</w:t>
      </w:r>
      <w:r>
        <w:rPr>
          <w:spacing w:val="-3"/>
          <w:sz w:val="20"/>
        </w:rPr>
        <w:t xml:space="preserve"> </w:t>
      </w:r>
      <w:r>
        <w:rPr>
          <w:sz w:val="20"/>
        </w:rPr>
        <w:t>dataset,</w:t>
      </w:r>
      <w:r>
        <w:rPr>
          <w:spacing w:val="-3"/>
          <w:sz w:val="20"/>
        </w:rPr>
        <w:t xml:space="preserve"> </w:t>
      </w:r>
      <w:r>
        <w:rPr>
          <w:sz w:val="20"/>
        </w:rPr>
        <w:t>extract</w:t>
      </w:r>
      <w:r>
        <w:rPr>
          <w:spacing w:val="-3"/>
          <w:sz w:val="20"/>
        </w:rPr>
        <w:t xml:space="preserve"> </w:t>
      </w:r>
      <w:r>
        <w:rPr>
          <w:sz w:val="20"/>
        </w:rPr>
        <w:t>the</w:t>
      </w:r>
      <w:r>
        <w:rPr>
          <w:spacing w:val="-3"/>
          <w:sz w:val="20"/>
        </w:rPr>
        <w:t xml:space="preserve"> </w:t>
      </w:r>
      <w:r>
        <w:rPr>
          <w:sz w:val="20"/>
        </w:rPr>
        <w:t>desired</w:t>
      </w:r>
      <w:r>
        <w:rPr>
          <w:spacing w:val="-3"/>
          <w:sz w:val="20"/>
        </w:rPr>
        <w:t xml:space="preserve"> </w:t>
      </w:r>
      <w:r>
        <w:rPr>
          <w:sz w:val="20"/>
        </w:rPr>
        <w:t>relationships</w:t>
      </w:r>
      <w:r>
        <w:rPr>
          <w:spacing w:val="-3"/>
          <w:sz w:val="20"/>
        </w:rPr>
        <w:t xml:space="preserve"> </w:t>
      </w:r>
      <w:r>
        <w:rPr>
          <w:sz w:val="20"/>
        </w:rPr>
        <w:t>for</w:t>
      </w:r>
      <w:r>
        <w:rPr>
          <w:spacing w:val="-3"/>
          <w:sz w:val="20"/>
        </w:rPr>
        <w:t xml:space="preserve"> </w:t>
      </w:r>
      <w:r>
        <w:rPr>
          <w:sz w:val="20"/>
        </w:rPr>
        <w:t>their</w:t>
      </w:r>
      <w:r>
        <w:rPr>
          <w:spacing w:val="-3"/>
          <w:sz w:val="20"/>
        </w:rPr>
        <w:t xml:space="preserve"> </w:t>
      </w:r>
      <w:r>
        <w:rPr>
          <w:sz w:val="20"/>
        </w:rPr>
        <w:t>analysis,</w:t>
      </w:r>
      <w:r>
        <w:rPr>
          <w:spacing w:val="-3"/>
          <w:sz w:val="20"/>
        </w:rPr>
        <w:t xml:space="preserve"> </w:t>
      </w:r>
      <w:r>
        <w:rPr>
          <w:sz w:val="20"/>
        </w:rPr>
        <w:t>and subsequently clean up this information to optimize database performance. By providing a flexible and efficient way to explore word relationships, the Word-Map function empowers researchers in their investigations and enhances their understanding of the data.</w:t>
      </w:r>
    </w:p>
    <w:p w14:paraId="10AEF109" w14:textId="77777777" w:rsidR="000C2409" w:rsidRDefault="000C2409">
      <w:pPr>
        <w:pStyle w:val="BodyText"/>
        <w:spacing w:before="1"/>
      </w:pPr>
    </w:p>
    <w:p w14:paraId="22619E3E" w14:textId="77777777" w:rsidR="000C2409" w:rsidRDefault="005E3753">
      <w:pPr>
        <w:pStyle w:val="BodyText"/>
        <w:ind w:left="97"/>
      </w:pPr>
      <w:r>
        <w:rPr>
          <w:noProof/>
        </w:rPr>
        <mc:AlternateContent>
          <mc:Choice Requires="wps">
            <w:drawing>
              <wp:inline distT="0" distB="0" distL="0" distR="0" wp14:anchorId="60E0F933" wp14:editId="2FD63F20">
                <wp:extent cx="6670675" cy="259079"/>
                <wp:effectExtent l="0" t="0" r="9525" b="8255"/>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415D1F58" w14:textId="77777777" w:rsidR="000C2409" w:rsidRDefault="005E3753">
                            <w:pPr>
                              <w:spacing w:before="126" w:line="275" w:lineRule="exact"/>
                              <w:ind w:left="197"/>
                              <w:rPr>
                                <w:b/>
                                <w:color w:val="000000"/>
                              </w:rPr>
                            </w:pPr>
                            <w:bookmarkStart w:id="39" w:name="Parameters_File"/>
                            <w:bookmarkStart w:id="40" w:name="_bookmark12"/>
                            <w:bookmarkEnd w:id="39"/>
                            <w:bookmarkEnd w:id="40"/>
                            <w:r>
                              <w:rPr>
                                <w:b/>
                                <w:color w:val="1F425B"/>
                              </w:rPr>
                              <w:t xml:space="preserve">Parameters </w:t>
                            </w:r>
                            <w:r>
                              <w:rPr>
                                <w:b/>
                                <w:color w:val="1F425B"/>
                                <w:spacing w:val="-4"/>
                              </w:rPr>
                              <w:t>File</w:t>
                            </w:r>
                          </w:p>
                        </w:txbxContent>
                      </wps:txbx>
                      <wps:bodyPr wrap="square" lIns="0" tIns="0" rIns="0" bIns="0" rtlCol="0">
                        <a:noAutofit/>
                      </wps:bodyPr>
                    </wps:wsp>
                  </a:graphicData>
                </a:graphic>
              </wp:inline>
            </w:drawing>
          </mc:Choice>
          <mc:Fallback>
            <w:pict>
              <v:shape w14:anchorId="60E0F933" id="Textbox 46" o:spid="_x0000_s1038" type="#_x0000_t202" style="width:525.25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" filled="f" stroked="f" strokeweight=".1058mm">
                <v:textbox inset="0,0,0,0">
                  <w:txbxContent>
                    <w:p w14:paraId="415D1F58" w14:textId="77777777" w:rsidR="000C2409" w:rsidRDefault="005E3753">
                      <w:pPr>
                        <w:spacing w:before="126" w:line="275" w:lineRule="exact"/>
                        <w:ind w:left="197"/>
                        <w:rPr>
                          <w:b/>
                          <w:color w:val="000000"/>
                        </w:rPr>
                      </w:pPr>
                      <w:bookmarkStart w:id="58" w:name="Parameters_File"/>
                      <w:bookmarkStart w:id="59" w:name="_bookmark12"/>
                      <w:bookmarkEnd w:id="58"/>
                      <w:bookmarkEnd w:id="59"/>
                      <w:r>
                        <w:rPr>
                          <w:b/>
                          <w:color w:val="1F425B"/>
                        </w:rPr>
                        <w:t xml:space="preserve">Parameters </w:t>
                      </w:r>
                      <w:r>
                        <w:rPr>
                          <w:b/>
                          <w:color w:val="1F425B"/>
                          <w:spacing w:val="-4"/>
                        </w:rPr>
                        <w:t>File</w:t>
                      </w:r>
                    </w:p>
                  </w:txbxContent>
                </v:textbox>
                <w10:anchorlock/>
              </v:shape>
            </w:pict>
          </mc:Fallback>
        </mc:AlternateContent>
      </w:r>
    </w:p>
    <w:p w14:paraId="2BFA1848" w14:textId="77777777" w:rsidR="000C2409" w:rsidRDefault="005E3753">
      <w:pPr>
        <w:spacing w:before="91" w:line="245" w:lineRule="exact"/>
        <w:ind w:left="300"/>
        <w:rPr>
          <w:sz w:val="20"/>
        </w:rPr>
      </w:pPr>
      <w:bookmarkStart w:id="41" w:name="_bookmark13"/>
      <w:bookmarkEnd w:id="41"/>
      <w:proofErr w:type="spellStart"/>
      <w:proofErr w:type="gramStart"/>
      <w:r>
        <w:rPr>
          <w:rFonts w:ascii="Courier New"/>
          <w:sz w:val="20"/>
        </w:rPr>
        <w:t>ge.filter</w:t>
      </w:r>
      <w:proofErr w:type="gramEnd"/>
      <w:r>
        <w:rPr>
          <w:rFonts w:ascii="Courier New"/>
          <w:sz w:val="20"/>
        </w:rPr>
        <w:t>.</w:t>
      </w:r>
      <w:r>
        <w:rPr>
          <w:rFonts w:ascii="Courier New"/>
          <w:b/>
          <w:sz w:val="20"/>
        </w:rPr>
        <w:t>parameters_file</w:t>
      </w:r>
      <w:proofErr w:type="spellEnd"/>
      <w:r>
        <w:rPr>
          <w:rFonts w:ascii="Courier New"/>
          <w:b/>
          <w:spacing w:val="-65"/>
          <w:sz w:val="20"/>
        </w:rPr>
        <w:t xml:space="preserve"> </w:t>
      </w:r>
      <w:r>
        <w:rPr>
          <w:spacing w:val="-2"/>
          <w:sz w:val="20"/>
        </w:rPr>
        <w:t>(</w:t>
      </w:r>
      <w:r>
        <w:rPr>
          <w:rFonts w:ascii="Courier New"/>
          <w:spacing w:val="-2"/>
          <w:sz w:val="20"/>
        </w:rPr>
        <w:t>path</w:t>
      </w:r>
      <w:r>
        <w:rPr>
          <w:rFonts w:ascii="Courier New"/>
          <w:color w:val="2F2F2F"/>
          <w:spacing w:val="-2"/>
          <w:sz w:val="20"/>
        </w:rPr>
        <w:t>=</w:t>
      </w:r>
      <w:r>
        <w:rPr>
          <w:spacing w:val="-2"/>
          <w:sz w:val="20"/>
        </w:rPr>
        <w:t>None)</w:t>
      </w:r>
    </w:p>
    <w:p w14:paraId="15F343D9" w14:textId="77777777" w:rsidR="00D42EAC" w:rsidRDefault="00D42EAC" w:rsidP="00D42EAC">
      <w:pPr>
        <w:pStyle w:val="BodyText"/>
        <w:spacing w:line="230" w:lineRule="exact"/>
        <w:ind w:left="500"/>
      </w:pPr>
    </w:p>
    <w:p w14:paraId="03F126C6" w14:textId="0494211F" w:rsidR="000C2409" w:rsidRDefault="00D42EAC" w:rsidP="00A21774">
      <w:pPr>
        <w:pStyle w:val="BodyText"/>
        <w:spacing w:line="230" w:lineRule="exact"/>
        <w:ind w:left="300"/>
      </w:pPr>
      <w:r>
        <w:t>G</w:t>
      </w:r>
      <w:r w:rsidR="005E3753">
        <w:t xml:space="preserve">enerates a model file to be used as a parameter file in query </w:t>
      </w:r>
      <w:r w:rsidR="005E3753">
        <w:rPr>
          <w:spacing w:val="-2"/>
        </w:rPr>
        <w:t>functions</w:t>
      </w:r>
    </w:p>
    <w:p w14:paraId="415E452A" w14:textId="77777777" w:rsidR="000C2409" w:rsidRDefault="005E3753" w:rsidP="00A21774">
      <w:pPr>
        <w:pStyle w:val="ListParagraph"/>
        <w:numPr>
          <w:ilvl w:val="0"/>
          <w:numId w:val="3"/>
        </w:numPr>
        <w:tabs>
          <w:tab w:val="left" w:pos="959"/>
        </w:tabs>
        <w:spacing w:before="89"/>
        <w:ind w:left="759" w:hanging="179"/>
        <w:rPr>
          <w:b/>
          <w:sz w:val="20"/>
        </w:rPr>
      </w:pPr>
      <w:r>
        <w:rPr>
          <w:rFonts w:ascii="Courier New" w:hAnsi="Courier New"/>
          <w:sz w:val="20"/>
        </w:rPr>
        <w:t>path</w:t>
      </w:r>
      <w:r>
        <w:rPr>
          <w:b/>
          <w:sz w:val="20"/>
        </w:rPr>
        <w:t xml:space="preserve">: </w:t>
      </w:r>
      <w:r>
        <w:rPr>
          <w:b/>
          <w:spacing w:val="-5"/>
          <w:sz w:val="20"/>
        </w:rPr>
        <w:t>str</w:t>
      </w:r>
    </w:p>
    <w:p w14:paraId="58904275" w14:textId="77777777" w:rsidR="000C2409" w:rsidRDefault="005E3753" w:rsidP="00A21774">
      <w:pPr>
        <w:pStyle w:val="BodyText"/>
        <w:spacing w:before="50"/>
        <w:ind w:left="1160"/>
      </w:pPr>
      <w:r>
        <w:t xml:space="preserve">path where the file will be </w:t>
      </w:r>
      <w:r>
        <w:rPr>
          <w:spacing w:val="-2"/>
        </w:rPr>
        <w:t>generated.</w:t>
      </w:r>
    </w:p>
    <w:p w14:paraId="3152796B" w14:textId="4737A6A4" w:rsidR="000C2409" w:rsidRDefault="000C2409" w:rsidP="00A21774">
      <w:pPr>
        <w:pStyle w:val="BodyText"/>
        <w:spacing w:before="2"/>
        <w:rPr>
          <w:sz w:val="9"/>
        </w:rPr>
      </w:pPr>
    </w:p>
    <w:p w14:paraId="4408BB76" w14:textId="77777777" w:rsidR="000C2409" w:rsidRDefault="005E3753" w:rsidP="00A21774">
      <w:pPr>
        <w:pStyle w:val="BodyText"/>
        <w:spacing w:before="130" w:line="244" w:lineRule="auto"/>
        <w:ind w:left="520" w:right="797"/>
        <w:jc w:val="both"/>
      </w:pPr>
      <w:r>
        <w:t>In the file structure, new lines for the index filter can be included with additional values, and each filter line must contain only a single value. The output index and path must be unique, as they will be applied to the entire corresponding field (parameter).</w:t>
      </w:r>
    </w:p>
    <w:p w14:paraId="1E0C838C" w14:textId="51E80919" w:rsidR="000C2409" w:rsidRDefault="005E3753" w:rsidP="00A21774">
      <w:pPr>
        <w:pStyle w:val="BodyText"/>
        <w:spacing w:before="120" w:line="244" w:lineRule="auto"/>
        <w:ind w:left="520" w:right="797"/>
        <w:jc w:val="both"/>
      </w:pPr>
      <w:r>
        <w:t xml:space="preserve">In the example below, let’s select all terms from two data sources from a single group. Also, the </w:t>
      </w:r>
      <w:proofErr w:type="spellStart"/>
      <w:r>
        <w:t>Datasource</w:t>
      </w:r>
      <w:proofErr w:type="spellEnd"/>
      <w:r>
        <w:t xml:space="preserve"> and Connector fields will be aggregated and will not appear on the results</w:t>
      </w:r>
      <w:r w:rsidR="00A21774">
        <w:t>:</w:t>
      </w:r>
    </w:p>
    <w:p w14:paraId="611F57FE" w14:textId="4016920C" w:rsidR="000C2409" w:rsidRDefault="005E3753" w:rsidP="00A21774">
      <w:pPr>
        <w:pStyle w:val="BodyText"/>
        <w:spacing w:before="152" w:line="254" w:lineRule="auto"/>
        <w:ind w:left="720" w:right="7733"/>
        <w:rPr>
          <w:rFonts w:ascii="Courier New"/>
        </w:rPr>
      </w:pPr>
      <w:proofErr w:type="spellStart"/>
      <w:proofErr w:type="gramStart"/>
      <w:r>
        <w:rPr>
          <w:rFonts w:ascii="Courier New"/>
          <w:spacing w:val="-2"/>
        </w:rPr>
        <w:t>index,parameter</w:t>
      </w:r>
      <w:proofErr w:type="gramEnd"/>
      <w:r>
        <w:rPr>
          <w:rFonts w:ascii="Courier New"/>
          <w:spacing w:val="-2"/>
        </w:rPr>
        <w:t>,value</w:t>
      </w:r>
      <w:proofErr w:type="spellEnd"/>
      <w:r>
        <w:rPr>
          <w:rFonts w:ascii="Courier New"/>
          <w:spacing w:val="-2"/>
        </w:rPr>
        <w:t xml:space="preserve"> filter,datasource,d</w:t>
      </w:r>
      <w:r w:rsidR="00D42EAC">
        <w:rPr>
          <w:rFonts w:ascii="Courier New"/>
          <w:spacing w:val="-2"/>
        </w:rPr>
        <w:t>s</w:t>
      </w:r>
      <w:r>
        <w:rPr>
          <w:rFonts w:ascii="Courier New"/>
          <w:spacing w:val="-2"/>
        </w:rPr>
        <w:t xml:space="preserve">_01 filter,datasource,ds_02 </w:t>
      </w:r>
      <w:proofErr w:type="spellStart"/>
      <w:r>
        <w:rPr>
          <w:rFonts w:ascii="Courier New"/>
          <w:spacing w:val="-2"/>
        </w:rPr>
        <w:t>filter,connector</w:t>
      </w:r>
      <w:proofErr w:type="spellEnd"/>
      <w:r>
        <w:rPr>
          <w:rFonts w:ascii="Courier New"/>
          <w:spacing w:val="-2"/>
        </w:rPr>
        <w:t xml:space="preserve">, </w:t>
      </w:r>
      <w:proofErr w:type="spellStart"/>
      <w:r>
        <w:rPr>
          <w:rFonts w:ascii="Courier New"/>
          <w:spacing w:val="-2"/>
        </w:rPr>
        <w:t>filter,term_group,Chemical</w:t>
      </w:r>
      <w:proofErr w:type="spellEnd"/>
      <w:r>
        <w:rPr>
          <w:rFonts w:ascii="Courier New"/>
          <w:spacing w:val="-2"/>
        </w:rPr>
        <w:t xml:space="preserve"> </w:t>
      </w:r>
      <w:proofErr w:type="spellStart"/>
      <w:r>
        <w:rPr>
          <w:rFonts w:ascii="Courier New"/>
          <w:spacing w:val="-2"/>
        </w:rPr>
        <w:t>filter,term_category</w:t>
      </w:r>
      <w:proofErr w:type="spellEnd"/>
      <w:r>
        <w:rPr>
          <w:rFonts w:ascii="Courier New"/>
          <w:spacing w:val="-2"/>
        </w:rPr>
        <w:t xml:space="preserve">, </w:t>
      </w:r>
      <w:proofErr w:type="spellStart"/>
      <w:r>
        <w:rPr>
          <w:rFonts w:ascii="Courier New"/>
          <w:spacing w:val="-2"/>
        </w:rPr>
        <w:t>filter,word</w:t>
      </w:r>
      <w:proofErr w:type="spellEnd"/>
      <w:r>
        <w:rPr>
          <w:rFonts w:ascii="Courier New"/>
          <w:spacing w:val="-2"/>
        </w:rPr>
        <w:t xml:space="preserve">, </w:t>
      </w:r>
      <w:proofErr w:type="spellStart"/>
      <w:r>
        <w:rPr>
          <w:rFonts w:ascii="Courier New"/>
          <w:spacing w:val="-2"/>
        </w:rPr>
        <w:t>output,datasource,no</w:t>
      </w:r>
      <w:proofErr w:type="spellEnd"/>
      <w:r>
        <w:rPr>
          <w:rFonts w:ascii="Courier New"/>
          <w:spacing w:val="-2"/>
        </w:rPr>
        <w:t xml:space="preserve"> </w:t>
      </w:r>
      <w:proofErr w:type="spellStart"/>
      <w:r>
        <w:rPr>
          <w:rFonts w:ascii="Courier New"/>
          <w:spacing w:val="-2"/>
        </w:rPr>
        <w:t>output,connector,no</w:t>
      </w:r>
      <w:proofErr w:type="spellEnd"/>
      <w:r>
        <w:rPr>
          <w:rFonts w:ascii="Courier New"/>
          <w:spacing w:val="-2"/>
        </w:rPr>
        <w:t xml:space="preserve"> </w:t>
      </w:r>
      <w:proofErr w:type="spellStart"/>
      <w:r>
        <w:rPr>
          <w:rFonts w:ascii="Courier New"/>
          <w:spacing w:val="-2"/>
        </w:rPr>
        <w:t>output,term_group</w:t>
      </w:r>
      <w:proofErr w:type="spellEnd"/>
      <w:r>
        <w:rPr>
          <w:rFonts w:ascii="Courier New"/>
          <w:spacing w:val="-2"/>
        </w:rPr>
        <w:t xml:space="preserve">, </w:t>
      </w:r>
      <w:proofErr w:type="spellStart"/>
      <w:r>
        <w:rPr>
          <w:rFonts w:ascii="Courier New"/>
          <w:spacing w:val="-2"/>
        </w:rPr>
        <w:t>output,term_category</w:t>
      </w:r>
      <w:proofErr w:type="spellEnd"/>
      <w:r>
        <w:rPr>
          <w:rFonts w:ascii="Courier New"/>
          <w:spacing w:val="-2"/>
        </w:rPr>
        <w:t xml:space="preserve">, </w:t>
      </w:r>
      <w:proofErr w:type="spellStart"/>
      <w:r>
        <w:rPr>
          <w:rFonts w:ascii="Courier New"/>
          <w:spacing w:val="-2"/>
        </w:rPr>
        <w:t>output,term</w:t>
      </w:r>
      <w:proofErr w:type="spellEnd"/>
      <w:r>
        <w:rPr>
          <w:rFonts w:ascii="Courier New"/>
          <w:spacing w:val="-2"/>
        </w:rPr>
        <w:t xml:space="preserve">, </w:t>
      </w:r>
      <w:proofErr w:type="spellStart"/>
      <w:r>
        <w:rPr>
          <w:rFonts w:ascii="Courier New"/>
          <w:spacing w:val="-2"/>
        </w:rPr>
        <w:t>output,word,no</w:t>
      </w:r>
      <w:proofErr w:type="spellEnd"/>
    </w:p>
    <w:p w14:paraId="0A7F85B7" w14:textId="77777777" w:rsidR="000C2409" w:rsidRDefault="005E3753" w:rsidP="00A21774">
      <w:pPr>
        <w:pStyle w:val="BodyText"/>
        <w:spacing w:line="225" w:lineRule="exact"/>
        <w:ind w:left="720"/>
        <w:rPr>
          <w:rFonts w:ascii="Courier New"/>
        </w:rPr>
      </w:pPr>
      <w:proofErr w:type="spellStart"/>
      <w:proofErr w:type="gramStart"/>
      <w:r>
        <w:rPr>
          <w:rFonts w:ascii="Courier New"/>
          <w:spacing w:val="-2"/>
        </w:rPr>
        <w:t>path,path</w:t>
      </w:r>
      <w:proofErr w:type="spellEnd"/>
      <w:proofErr w:type="gramEnd"/>
      <w:r>
        <w:rPr>
          <w:rFonts w:ascii="Courier New"/>
          <w:spacing w:val="-2"/>
        </w:rPr>
        <w:t>,/../output_file.csv</w:t>
      </w:r>
    </w:p>
    <w:p w14:paraId="59397A2C" w14:textId="3D00C95B" w:rsidR="000C2409" w:rsidRDefault="000C2409" w:rsidP="00A21774">
      <w:pPr>
        <w:pStyle w:val="BodyText"/>
        <w:spacing w:before="3"/>
        <w:ind w:left="520"/>
        <w:rPr>
          <w:rFonts w:ascii="Courier New"/>
          <w:sz w:val="14"/>
        </w:rPr>
      </w:pPr>
    </w:p>
    <w:p w14:paraId="0D10C8C6" w14:textId="6FB97582" w:rsidR="000C2409" w:rsidRDefault="00A21774" w:rsidP="00A21774">
      <w:pPr>
        <w:pStyle w:val="BodyText"/>
        <w:spacing w:before="130" w:line="244" w:lineRule="auto"/>
        <w:ind w:left="520" w:right="797"/>
        <w:jc w:val="both"/>
      </w:pPr>
      <w:r>
        <w:t>I</w:t>
      </w:r>
      <w:r w:rsidR="005E3753">
        <w:t xml:space="preserve">t </w:t>
      </w:r>
      <w:del w:id="42" w:author="Palmiero, Nikki" w:date="2023-06-27T13:31:00Z">
        <w:r w:rsidR="005E3753" w:rsidDel="000D519E">
          <w:delText>return</w:delText>
        </w:r>
      </w:del>
      <w:ins w:id="43" w:author="Palmiero, Nikki" w:date="2023-06-27T13:31:00Z">
        <w:r w:rsidR="000D519E">
          <w:t>returns</w:t>
        </w:r>
      </w:ins>
      <w:r w:rsidR="005E3753">
        <w:t xml:space="preserve"> a </w:t>
      </w:r>
      <w:proofErr w:type="spellStart"/>
      <w:r w:rsidR="005E3753">
        <w:t>boolean</w:t>
      </w:r>
      <w:proofErr w:type="spellEnd"/>
      <w:r w:rsidR="005E3753">
        <w:t xml:space="preserve"> value if the file was </w:t>
      </w:r>
      <w:r w:rsidR="005E3753" w:rsidRPr="00A21774">
        <w:t>created</w:t>
      </w:r>
    </w:p>
    <w:p w14:paraId="57F2FECA" w14:textId="6239717D" w:rsidR="000C2409" w:rsidRDefault="000C2409" w:rsidP="00A21774">
      <w:pPr>
        <w:pStyle w:val="BodyText"/>
        <w:spacing w:before="3"/>
        <w:rPr>
          <w:sz w:val="14"/>
        </w:rPr>
      </w:pPr>
    </w:p>
    <w:p w14:paraId="20256154" w14:textId="52E82D72" w:rsidR="000C2409" w:rsidRPr="00D42EAC" w:rsidRDefault="00D42EAC" w:rsidP="00A21774">
      <w:pPr>
        <w:pStyle w:val="BodyText"/>
        <w:spacing w:before="5"/>
        <w:ind w:firstLine="520"/>
        <w:rPr>
          <w:b/>
          <w:bCs/>
          <w:sz w:val="15"/>
        </w:rPr>
      </w:pPr>
      <w:r>
        <w:rPr>
          <w:b/>
          <w:bCs/>
        </w:rPr>
        <w:t>E</w:t>
      </w:r>
      <w:r w:rsidRPr="00D42EAC">
        <w:rPr>
          <w:b/>
          <w:bCs/>
        </w:rPr>
        <w:t>xample</w:t>
      </w:r>
    </w:p>
    <w:p w14:paraId="5513941A" w14:textId="77777777" w:rsidR="000C2409" w:rsidRDefault="005E3753" w:rsidP="00A21774">
      <w:pPr>
        <w:pStyle w:val="BodyText"/>
        <w:spacing w:before="100" w:line="254" w:lineRule="auto"/>
        <w:ind w:left="720" w:right="6721"/>
        <w:rPr>
          <w:rFonts w:ascii="Courier New"/>
        </w:rPr>
      </w:pPr>
      <w:r>
        <w:rPr>
          <w:rFonts w:ascii="Courier New"/>
        </w:rPr>
        <w:lastRenderedPageBreak/>
        <w:t>from</w:t>
      </w:r>
      <w:r>
        <w:rPr>
          <w:rFonts w:ascii="Courier New"/>
          <w:spacing w:val="-11"/>
        </w:rPr>
        <w:t xml:space="preserve"> </w:t>
      </w:r>
      <w:r>
        <w:rPr>
          <w:rFonts w:ascii="Courier New"/>
        </w:rPr>
        <w:t>igem.ge</w:t>
      </w:r>
      <w:r>
        <w:rPr>
          <w:rFonts w:ascii="Courier New"/>
          <w:spacing w:val="-11"/>
        </w:rPr>
        <w:t xml:space="preserve"> </w:t>
      </w:r>
      <w:r>
        <w:rPr>
          <w:rFonts w:ascii="Courier New"/>
        </w:rPr>
        <w:t>import</w:t>
      </w:r>
      <w:r>
        <w:rPr>
          <w:rFonts w:ascii="Courier New"/>
          <w:spacing w:val="-11"/>
        </w:rPr>
        <w:t xml:space="preserve"> </w:t>
      </w:r>
      <w:r>
        <w:rPr>
          <w:rFonts w:ascii="Courier New"/>
        </w:rPr>
        <w:t xml:space="preserve">filter </w:t>
      </w:r>
      <w:proofErr w:type="spellStart"/>
      <w:proofErr w:type="gramStart"/>
      <w:r>
        <w:rPr>
          <w:rFonts w:ascii="Courier New"/>
          <w:spacing w:val="-2"/>
        </w:rPr>
        <w:t>filter.parameters</w:t>
      </w:r>
      <w:proofErr w:type="gramEnd"/>
      <w:r>
        <w:rPr>
          <w:rFonts w:ascii="Courier New"/>
          <w:spacing w:val="-2"/>
        </w:rPr>
        <w:t>_file</w:t>
      </w:r>
      <w:proofErr w:type="spellEnd"/>
      <w:r>
        <w:rPr>
          <w:rFonts w:ascii="Courier New"/>
          <w:spacing w:val="-2"/>
        </w:rPr>
        <w:t>(</w:t>
      </w:r>
    </w:p>
    <w:p w14:paraId="6B259950" w14:textId="77777777" w:rsidR="000C2409" w:rsidRDefault="005E3753" w:rsidP="00A21774">
      <w:pPr>
        <w:pStyle w:val="BodyText"/>
        <w:spacing w:line="226" w:lineRule="exact"/>
        <w:ind w:left="1440"/>
        <w:rPr>
          <w:rFonts w:ascii="Courier New"/>
        </w:rPr>
      </w:pPr>
      <w:r>
        <w:rPr>
          <w:rFonts w:ascii="Courier New"/>
          <w:spacing w:val="-2"/>
        </w:rPr>
        <w:t>path=</w:t>
      </w:r>
      <w:proofErr w:type="gramStart"/>
      <w:r>
        <w:rPr>
          <w:rFonts w:ascii="Courier New"/>
          <w:spacing w:val="-2"/>
        </w:rPr>
        <w:t>"..</w:t>
      </w:r>
      <w:proofErr w:type="gramEnd"/>
      <w:r>
        <w:rPr>
          <w:rFonts w:ascii="Courier New"/>
          <w:spacing w:val="-2"/>
        </w:rPr>
        <w:t>/../folder"</w:t>
      </w:r>
    </w:p>
    <w:p w14:paraId="1C77732C" w14:textId="77777777" w:rsidR="000C2409" w:rsidRDefault="005E3753" w:rsidP="00A21774">
      <w:pPr>
        <w:spacing w:before="13"/>
        <w:ind w:left="1240"/>
        <w:rPr>
          <w:rFonts w:ascii="Courier New"/>
          <w:sz w:val="20"/>
        </w:rPr>
      </w:pPr>
      <w:r>
        <w:rPr>
          <w:rFonts w:ascii="Courier New"/>
          <w:sz w:val="20"/>
        </w:rPr>
        <w:t>)</w:t>
      </w:r>
    </w:p>
    <w:p w14:paraId="2D8A220C" w14:textId="01A497B4" w:rsidR="000C2409" w:rsidRPr="00A21774" w:rsidRDefault="005E3753" w:rsidP="00A21774">
      <w:pPr>
        <w:pStyle w:val="BodyText"/>
        <w:spacing w:before="130" w:line="244" w:lineRule="auto"/>
        <w:ind w:left="520" w:right="797"/>
        <w:jc w:val="both"/>
      </w:pPr>
      <w:r>
        <w:t xml:space="preserve">This function generates a file template with parameters created in the specified </w:t>
      </w:r>
      <w:r w:rsidRPr="00A21774">
        <w:t>path.</w:t>
      </w:r>
    </w:p>
    <w:p w14:paraId="2748EFA4" w14:textId="77777777" w:rsidR="000C2409" w:rsidRDefault="005E3753">
      <w:pPr>
        <w:pStyle w:val="BodyText"/>
        <w:spacing w:before="3"/>
        <w:rPr>
          <w:sz w:val="14"/>
        </w:rPr>
      </w:pPr>
      <w:r>
        <w:rPr>
          <w:noProof/>
        </w:rPr>
        <mc:AlternateContent>
          <mc:Choice Requires="wps">
            <w:drawing>
              <wp:anchor distT="0" distB="0" distL="0" distR="0" simplePos="0" relativeHeight="487603712" behindDoc="1" locked="0" layoutInCell="1" allowOverlap="1" wp14:anchorId="5DDB0457" wp14:editId="2163C6FF">
                <wp:simplePos x="0" y="0"/>
                <wp:positionH relativeFrom="page">
                  <wp:posOffset>381200</wp:posOffset>
                </wp:positionH>
                <wp:positionV relativeFrom="paragraph">
                  <wp:posOffset>124156</wp:posOffset>
                </wp:positionV>
                <wp:extent cx="6670675" cy="259079"/>
                <wp:effectExtent l="0" t="0" r="9525" b="8255"/>
                <wp:wrapTopAndBottom/>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2E419364" w14:textId="77777777" w:rsidR="000C2409" w:rsidRDefault="005E3753">
                            <w:pPr>
                              <w:spacing w:before="126" w:line="275" w:lineRule="exact"/>
                              <w:ind w:left="197"/>
                              <w:rPr>
                                <w:b/>
                                <w:color w:val="000000"/>
                              </w:rPr>
                            </w:pPr>
                            <w:bookmarkStart w:id="44" w:name="Word_Map"/>
                            <w:bookmarkStart w:id="45" w:name="_bookmark16"/>
                            <w:bookmarkEnd w:id="44"/>
                            <w:bookmarkEnd w:id="45"/>
                            <w:r>
                              <w:rPr>
                                <w:b/>
                                <w:color w:val="1F425B"/>
                              </w:rPr>
                              <w:t xml:space="preserve">Word </w:t>
                            </w:r>
                            <w:r>
                              <w:rPr>
                                <w:b/>
                                <w:color w:val="1F425B"/>
                                <w:spacing w:val="-5"/>
                              </w:rPr>
                              <w:t>Map</w:t>
                            </w:r>
                          </w:p>
                        </w:txbxContent>
                      </wps:txbx>
                      <wps:bodyPr wrap="square" lIns="0" tIns="0" rIns="0" bIns="0" rtlCol="0">
                        <a:noAutofit/>
                      </wps:bodyPr>
                    </wps:wsp>
                  </a:graphicData>
                </a:graphic>
              </wp:anchor>
            </w:drawing>
          </mc:Choice>
          <mc:Fallback>
            <w:pict>
              <v:shape w14:anchorId="5DDB0457" id="Textbox 51" o:spid="_x0000_s1039" type="#_x0000_t202" style="position:absolute;margin-left:30pt;margin-top:9.8pt;width:525.25pt;height:20.4pt;z-index:-15712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" filled="f" stroked="f" strokeweight=".1058mm">
                <v:textbox inset="0,0,0,0">
                  <w:txbxContent>
                    <w:p w14:paraId="2E419364" w14:textId="77777777" w:rsidR="000C2409" w:rsidRDefault="005E3753">
                      <w:pPr>
                        <w:spacing w:before="126" w:line="275" w:lineRule="exact"/>
                        <w:ind w:left="197"/>
                        <w:rPr>
                          <w:b/>
                          <w:color w:val="000000"/>
                        </w:rPr>
                      </w:pPr>
                      <w:bookmarkStart w:id="65" w:name="Word_Map"/>
                      <w:bookmarkStart w:id="66" w:name="_bookmark16"/>
                      <w:bookmarkEnd w:id="65"/>
                      <w:bookmarkEnd w:id="66"/>
                      <w:r>
                        <w:rPr>
                          <w:b/>
                          <w:color w:val="1F425B"/>
                        </w:rPr>
                        <w:t xml:space="preserve">Word </w:t>
                      </w:r>
                      <w:r>
                        <w:rPr>
                          <w:b/>
                          <w:color w:val="1F425B"/>
                          <w:spacing w:val="-5"/>
                        </w:rPr>
                        <w:t>Map</w:t>
                      </w:r>
                    </w:p>
                  </w:txbxContent>
                </v:textbox>
                <w10:wrap type="topAndBottom" anchorx="page"/>
              </v:shape>
            </w:pict>
          </mc:Fallback>
        </mc:AlternateContent>
      </w:r>
    </w:p>
    <w:p w14:paraId="058EF216" w14:textId="77777777" w:rsidR="000C2409" w:rsidRDefault="005E3753" w:rsidP="000A2292">
      <w:pPr>
        <w:spacing w:before="91" w:line="360" w:lineRule="auto"/>
        <w:ind w:left="300"/>
        <w:rPr>
          <w:sz w:val="20"/>
        </w:rPr>
      </w:pPr>
      <w:bookmarkStart w:id="46" w:name="_bookmark17"/>
      <w:bookmarkEnd w:id="46"/>
      <w:proofErr w:type="spellStart"/>
      <w:proofErr w:type="gramStart"/>
      <w:r>
        <w:rPr>
          <w:rFonts w:ascii="Courier New"/>
          <w:sz w:val="20"/>
        </w:rPr>
        <w:t>ge.filter</w:t>
      </w:r>
      <w:proofErr w:type="gramEnd"/>
      <w:r>
        <w:rPr>
          <w:rFonts w:ascii="Courier New"/>
          <w:sz w:val="20"/>
        </w:rPr>
        <w:t>.</w:t>
      </w:r>
      <w:r>
        <w:rPr>
          <w:rFonts w:ascii="Courier New"/>
          <w:b/>
          <w:sz w:val="20"/>
        </w:rPr>
        <w:t>word_map</w:t>
      </w:r>
      <w:proofErr w:type="spellEnd"/>
      <w:r>
        <w:rPr>
          <w:rFonts w:ascii="Courier New"/>
          <w:b/>
          <w:spacing w:val="-65"/>
          <w:sz w:val="20"/>
        </w:rPr>
        <w:t xml:space="preserve"> </w:t>
      </w:r>
      <w:r>
        <w:rPr>
          <w:sz w:val="20"/>
        </w:rPr>
        <w:t>(</w:t>
      </w:r>
      <w:r>
        <w:rPr>
          <w:rFonts w:ascii="Courier New"/>
          <w:color w:val="2F2F2F"/>
          <w:sz w:val="20"/>
        </w:rPr>
        <w:t>*</w:t>
      </w:r>
      <w:proofErr w:type="spellStart"/>
      <w:r>
        <w:rPr>
          <w:rFonts w:ascii="Courier New"/>
          <w:sz w:val="20"/>
        </w:rPr>
        <w:t>args</w:t>
      </w:r>
      <w:proofErr w:type="spellEnd"/>
      <w:r>
        <w:rPr>
          <w:sz w:val="20"/>
        </w:rPr>
        <w:t xml:space="preserve">, </w:t>
      </w:r>
      <w:r>
        <w:rPr>
          <w:rFonts w:ascii="Courier New"/>
          <w:color w:val="2F2F2F"/>
          <w:spacing w:val="-2"/>
          <w:sz w:val="20"/>
        </w:rPr>
        <w:t>**</w:t>
      </w:r>
      <w:proofErr w:type="spellStart"/>
      <w:r>
        <w:rPr>
          <w:rFonts w:ascii="Courier New"/>
          <w:spacing w:val="-2"/>
          <w:sz w:val="20"/>
        </w:rPr>
        <w:t>kwargs</w:t>
      </w:r>
      <w:proofErr w:type="spellEnd"/>
      <w:r>
        <w:rPr>
          <w:spacing w:val="-2"/>
          <w:sz w:val="20"/>
        </w:rPr>
        <w:t>)</w:t>
      </w:r>
    </w:p>
    <w:p w14:paraId="57E9D7C9" w14:textId="77777777" w:rsidR="000C2409" w:rsidRDefault="005E3753" w:rsidP="00A21774">
      <w:pPr>
        <w:pStyle w:val="BodyText"/>
        <w:spacing w:line="360" w:lineRule="auto"/>
        <w:ind w:left="300"/>
      </w:pPr>
      <w:r>
        <w:t xml:space="preserve">Queries </w:t>
      </w:r>
      <w:proofErr w:type="spellStart"/>
      <w:r>
        <w:t>GE.db</w:t>
      </w:r>
      <w:proofErr w:type="spellEnd"/>
      <w:r>
        <w:t xml:space="preserve"> and returns links between words without </w:t>
      </w:r>
      <w:r>
        <w:rPr>
          <w:spacing w:val="-2"/>
        </w:rPr>
        <w:t>terms.</w:t>
      </w:r>
    </w:p>
    <w:p w14:paraId="4FB29B17" w14:textId="77777777" w:rsidR="000C2409" w:rsidRDefault="005E3753" w:rsidP="00A21774">
      <w:pPr>
        <w:pStyle w:val="ListParagraph"/>
        <w:numPr>
          <w:ilvl w:val="0"/>
          <w:numId w:val="3"/>
        </w:numPr>
        <w:tabs>
          <w:tab w:val="left" w:pos="959"/>
        </w:tabs>
        <w:spacing w:before="89" w:line="360" w:lineRule="auto"/>
        <w:ind w:left="759" w:hanging="179"/>
        <w:rPr>
          <w:b/>
          <w:sz w:val="20"/>
        </w:rPr>
      </w:pPr>
      <w:proofErr w:type="spellStart"/>
      <w:r>
        <w:rPr>
          <w:rFonts w:ascii="Courier New" w:hAnsi="Courier New"/>
          <w:sz w:val="20"/>
        </w:rPr>
        <w:t>path_in</w:t>
      </w:r>
      <w:proofErr w:type="spellEnd"/>
      <w:r>
        <w:rPr>
          <w:b/>
          <w:sz w:val="20"/>
        </w:rPr>
        <w:t xml:space="preserve">: </w:t>
      </w:r>
      <w:r>
        <w:rPr>
          <w:b/>
          <w:spacing w:val="-5"/>
          <w:sz w:val="20"/>
        </w:rPr>
        <w:t>str</w:t>
      </w:r>
    </w:p>
    <w:p w14:paraId="11F4A696" w14:textId="77777777" w:rsidR="000C2409" w:rsidRDefault="005E3753" w:rsidP="00A21774">
      <w:pPr>
        <w:pStyle w:val="BodyText"/>
        <w:spacing w:before="50" w:line="360" w:lineRule="auto"/>
        <w:ind w:left="1160"/>
      </w:pPr>
      <w:r>
        <w:t xml:space="preserve">parameter file path with filter information, aggregation, and result file </w:t>
      </w:r>
      <w:r>
        <w:rPr>
          <w:spacing w:val="-2"/>
        </w:rPr>
        <w:t>path.</w:t>
      </w:r>
    </w:p>
    <w:p w14:paraId="71A78B2D" w14:textId="77777777" w:rsidR="000C2409" w:rsidRDefault="005E3753" w:rsidP="00A21774">
      <w:pPr>
        <w:pStyle w:val="ListParagraph"/>
        <w:numPr>
          <w:ilvl w:val="0"/>
          <w:numId w:val="3"/>
        </w:numPr>
        <w:tabs>
          <w:tab w:val="left" w:pos="959"/>
        </w:tabs>
        <w:spacing w:before="123" w:line="360" w:lineRule="auto"/>
        <w:ind w:left="759" w:hanging="179"/>
        <w:rPr>
          <w:b/>
          <w:sz w:val="20"/>
        </w:rPr>
      </w:pPr>
      <w:proofErr w:type="spellStart"/>
      <w:r>
        <w:rPr>
          <w:rFonts w:ascii="Courier New" w:hAnsi="Courier New"/>
          <w:sz w:val="20"/>
        </w:rPr>
        <w:t>path_out</w:t>
      </w:r>
      <w:proofErr w:type="spellEnd"/>
      <w:r>
        <w:rPr>
          <w:b/>
          <w:sz w:val="20"/>
        </w:rPr>
        <w:t xml:space="preserve">: </w:t>
      </w:r>
      <w:r>
        <w:rPr>
          <w:b/>
          <w:spacing w:val="-5"/>
          <w:sz w:val="20"/>
        </w:rPr>
        <w:t>str</w:t>
      </w:r>
    </w:p>
    <w:p w14:paraId="43933083" w14:textId="77777777" w:rsidR="000C2409" w:rsidRDefault="005E3753" w:rsidP="00A21774">
      <w:pPr>
        <w:pStyle w:val="BodyText"/>
        <w:spacing w:before="50" w:line="360" w:lineRule="auto"/>
        <w:ind w:left="1160"/>
      </w:pPr>
      <w:r>
        <w:t xml:space="preserve">result file </w:t>
      </w:r>
      <w:r>
        <w:rPr>
          <w:spacing w:val="-2"/>
        </w:rPr>
        <w:t>path.</w:t>
      </w:r>
    </w:p>
    <w:p w14:paraId="37C27DF7" w14:textId="77777777" w:rsidR="000C2409" w:rsidRDefault="005E3753" w:rsidP="00A21774">
      <w:pPr>
        <w:pStyle w:val="ListParagraph"/>
        <w:numPr>
          <w:ilvl w:val="0"/>
          <w:numId w:val="3"/>
        </w:numPr>
        <w:tabs>
          <w:tab w:val="left" w:pos="959"/>
        </w:tabs>
        <w:spacing w:before="89" w:line="360" w:lineRule="auto"/>
        <w:ind w:left="759" w:hanging="179"/>
        <w:rPr>
          <w:b/>
          <w:sz w:val="20"/>
        </w:rPr>
      </w:pPr>
      <w:r>
        <w:rPr>
          <w:rFonts w:ascii="Courier New" w:hAnsi="Courier New"/>
          <w:sz w:val="20"/>
        </w:rPr>
        <w:t>term</w:t>
      </w:r>
      <w:r>
        <w:rPr>
          <w:b/>
          <w:sz w:val="20"/>
        </w:rPr>
        <w:t xml:space="preserve">: </w:t>
      </w:r>
      <w:r>
        <w:rPr>
          <w:b/>
          <w:spacing w:val="-2"/>
          <w:sz w:val="20"/>
        </w:rPr>
        <w:t>list[str]</w:t>
      </w:r>
    </w:p>
    <w:p w14:paraId="3B674346" w14:textId="77777777" w:rsidR="000C2409" w:rsidRDefault="005E3753" w:rsidP="00A21774">
      <w:pPr>
        <w:pStyle w:val="BodyText"/>
        <w:spacing w:before="50" w:line="360" w:lineRule="auto"/>
        <w:ind w:left="1160" w:right="797"/>
      </w:pPr>
      <w:r>
        <w:t>List of terms to filter passed through the function. If you inform the file with the parameters, the values</w:t>
      </w:r>
      <w:r>
        <w:rPr>
          <w:spacing w:val="80"/>
        </w:rPr>
        <w:t xml:space="preserve"> </w:t>
      </w:r>
      <w:r>
        <w:t>passed by this parameter will be disregarded.</w:t>
      </w:r>
    </w:p>
    <w:p w14:paraId="038CA668" w14:textId="174E289B" w:rsidR="000C2409" w:rsidRDefault="000C2409" w:rsidP="00A21774">
      <w:pPr>
        <w:pStyle w:val="BodyText"/>
        <w:spacing w:before="9"/>
        <w:rPr>
          <w:sz w:val="8"/>
        </w:rPr>
      </w:pPr>
    </w:p>
    <w:p w14:paraId="45D88C51" w14:textId="77777777" w:rsidR="000C2409" w:rsidRDefault="005E3753" w:rsidP="00A21774">
      <w:pPr>
        <w:pStyle w:val="BodyText"/>
        <w:spacing w:before="137" w:line="360" w:lineRule="auto"/>
        <w:ind w:left="300" w:right="797"/>
      </w:pPr>
      <w:r>
        <w:t xml:space="preserve">It may return a </w:t>
      </w:r>
      <w:proofErr w:type="spellStart"/>
      <w:r>
        <w:t>boolean</w:t>
      </w:r>
      <w:proofErr w:type="spellEnd"/>
      <w:r>
        <w:t xml:space="preserve"> value if you have informed an output per file (</w:t>
      </w:r>
      <w:proofErr w:type="spellStart"/>
      <w:r>
        <w:rPr>
          <w:rFonts w:ascii="Courier New"/>
        </w:rPr>
        <w:t>path_out</w:t>
      </w:r>
      <w:proofErr w:type="spellEnd"/>
      <w:r>
        <w:t xml:space="preserve">) or a </w:t>
      </w:r>
      <w:proofErr w:type="spellStart"/>
      <w:r>
        <w:t>DataFrame</w:t>
      </w:r>
      <w:proofErr w:type="spellEnd"/>
      <w:r>
        <w:t xml:space="preserve"> if you have not informed an output file.</w:t>
      </w:r>
    </w:p>
    <w:p w14:paraId="1E270635" w14:textId="3B166C52" w:rsidR="000A2292" w:rsidRPr="00D42EAC" w:rsidRDefault="000A2292" w:rsidP="00A21774">
      <w:pPr>
        <w:pStyle w:val="BodyText"/>
        <w:spacing w:before="5"/>
        <w:ind w:firstLine="300"/>
        <w:rPr>
          <w:b/>
          <w:bCs/>
          <w:sz w:val="15"/>
        </w:rPr>
      </w:pPr>
      <w:r>
        <w:rPr>
          <w:b/>
          <w:bCs/>
        </w:rPr>
        <w:t>E</w:t>
      </w:r>
      <w:r w:rsidRPr="00D42EAC">
        <w:rPr>
          <w:b/>
          <w:bCs/>
        </w:rPr>
        <w:t>xample</w:t>
      </w:r>
      <w:r w:rsidR="00A21774">
        <w:rPr>
          <w:b/>
          <w:bCs/>
        </w:rPr>
        <w:tab/>
      </w:r>
    </w:p>
    <w:p w14:paraId="4B740249" w14:textId="77777777" w:rsidR="000C2409" w:rsidRDefault="005E3753">
      <w:pPr>
        <w:pStyle w:val="BodyText"/>
        <w:spacing w:before="100" w:line="254" w:lineRule="auto"/>
        <w:ind w:left="588" w:right="6721"/>
        <w:rPr>
          <w:rFonts w:ascii="Courier New"/>
        </w:rPr>
      </w:pPr>
      <w:r>
        <w:rPr>
          <w:rFonts w:ascii="Courier New"/>
        </w:rPr>
        <w:t>from</w:t>
      </w:r>
      <w:r>
        <w:rPr>
          <w:rFonts w:ascii="Courier New"/>
          <w:spacing w:val="-11"/>
        </w:rPr>
        <w:t xml:space="preserve"> </w:t>
      </w:r>
      <w:r>
        <w:rPr>
          <w:rFonts w:ascii="Courier New"/>
        </w:rPr>
        <w:t>igem.ge</w:t>
      </w:r>
      <w:r>
        <w:rPr>
          <w:rFonts w:ascii="Courier New"/>
          <w:spacing w:val="-11"/>
        </w:rPr>
        <w:t xml:space="preserve"> </w:t>
      </w:r>
      <w:r>
        <w:rPr>
          <w:rFonts w:ascii="Courier New"/>
        </w:rPr>
        <w:t>import</w:t>
      </w:r>
      <w:r>
        <w:rPr>
          <w:rFonts w:ascii="Courier New"/>
          <w:spacing w:val="-11"/>
        </w:rPr>
        <w:t xml:space="preserve"> </w:t>
      </w:r>
      <w:r>
        <w:rPr>
          <w:rFonts w:ascii="Courier New"/>
        </w:rPr>
        <w:t xml:space="preserve">filter </w:t>
      </w:r>
      <w:proofErr w:type="spellStart"/>
      <w:proofErr w:type="gramStart"/>
      <w:r>
        <w:rPr>
          <w:rFonts w:ascii="Courier New"/>
          <w:spacing w:val="-2"/>
        </w:rPr>
        <w:t>filter.word</w:t>
      </w:r>
      <w:proofErr w:type="gramEnd"/>
      <w:r>
        <w:rPr>
          <w:rFonts w:ascii="Courier New"/>
          <w:spacing w:val="-2"/>
        </w:rPr>
        <w:t>_map</w:t>
      </w:r>
      <w:proofErr w:type="spellEnd"/>
      <w:r>
        <w:rPr>
          <w:rFonts w:ascii="Courier New"/>
          <w:spacing w:val="-2"/>
        </w:rPr>
        <w:t>(</w:t>
      </w:r>
    </w:p>
    <w:p w14:paraId="3C8885B5" w14:textId="77777777" w:rsidR="000C2409" w:rsidRDefault="005E3753">
      <w:pPr>
        <w:pStyle w:val="BodyText"/>
        <w:spacing w:line="254" w:lineRule="auto"/>
        <w:ind w:left="1308" w:right="4003"/>
        <w:rPr>
          <w:rFonts w:ascii="Courier New"/>
        </w:rPr>
      </w:pPr>
      <w:proofErr w:type="spellStart"/>
      <w:r>
        <w:rPr>
          <w:rFonts w:ascii="Courier New"/>
          <w:spacing w:val="-2"/>
        </w:rPr>
        <w:t>path_in</w:t>
      </w:r>
      <w:proofErr w:type="spellEnd"/>
      <w:r>
        <w:rPr>
          <w:rFonts w:ascii="Courier New"/>
          <w:spacing w:val="-2"/>
        </w:rPr>
        <w:t xml:space="preserve">="../../file.csv", </w:t>
      </w:r>
      <w:proofErr w:type="spellStart"/>
      <w:r>
        <w:rPr>
          <w:rFonts w:ascii="Courier New"/>
          <w:spacing w:val="-2"/>
        </w:rPr>
        <w:t>path_out</w:t>
      </w:r>
      <w:proofErr w:type="spellEnd"/>
      <w:r>
        <w:rPr>
          <w:rFonts w:ascii="Courier New"/>
          <w:spacing w:val="-2"/>
        </w:rPr>
        <w:t>="../../outcome.csv"</w:t>
      </w:r>
    </w:p>
    <w:p w14:paraId="5C7E4CC4" w14:textId="77777777" w:rsidR="000C2409" w:rsidRDefault="005E3753">
      <w:pPr>
        <w:spacing w:line="226" w:lineRule="exact"/>
        <w:ind w:left="1308"/>
        <w:rPr>
          <w:rFonts w:ascii="Courier New"/>
          <w:sz w:val="20"/>
        </w:rPr>
      </w:pPr>
      <w:r>
        <w:rPr>
          <w:rFonts w:ascii="Courier New"/>
          <w:sz w:val="20"/>
        </w:rPr>
        <w:t>)</w:t>
      </w:r>
    </w:p>
    <w:p w14:paraId="7453D723" w14:textId="77777777" w:rsidR="000C2409" w:rsidRDefault="005E3753" w:rsidP="00A21774">
      <w:pPr>
        <w:pStyle w:val="BodyText"/>
        <w:spacing w:before="157" w:line="367" w:lineRule="auto"/>
        <w:ind w:left="300" w:right="2317"/>
      </w:pPr>
      <w:r>
        <w:t>This</w:t>
      </w:r>
      <w:r>
        <w:rPr>
          <w:spacing w:val="-3"/>
        </w:rPr>
        <w:t xml:space="preserve"> </w:t>
      </w:r>
      <w:r>
        <w:t>function</w:t>
      </w:r>
      <w:r>
        <w:rPr>
          <w:spacing w:val="-3"/>
        </w:rPr>
        <w:t xml:space="preserve"> </w:t>
      </w:r>
      <w:r>
        <w:t>queries</w:t>
      </w:r>
      <w:r>
        <w:rPr>
          <w:spacing w:val="-3"/>
        </w:rPr>
        <w:t xml:space="preserve"> </w:t>
      </w:r>
      <w:proofErr w:type="spellStart"/>
      <w:r>
        <w:t>GE.db</w:t>
      </w:r>
      <w:proofErr w:type="spellEnd"/>
      <w:r>
        <w:rPr>
          <w:spacing w:val="-3"/>
        </w:rPr>
        <w:t xml:space="preserve"> </w:t>
      </w:r>
      <w:r>
        <w:t>and</w:t>
      </w:r>
      <w:r>
        <w:rPr>
          <w:spacing w:val="-3"/>
        </w:rPr>
        <w:t xml:space="preserve"> </w:t>
      </w:r>
      <w:r>
        <w:t>generates</w:t>
      </w:r>
      <w:r>
        <w:rPr>
          <w:spacing w:val="-3"/>
        </w:rPr>
        <w:t xml:space="preserve"> </w:t>
      </w:r>
      <w:r>
        <w:t>results</w:t>
      </w:r>
      <w:r>
        <w:rPr>
          <w:spacing w:val="-3"/>
        </w:rPr>
        <w:t xml:space="preserve"> </w:t>
      </w:r>
      <w:r>
        <w:t>showing</w:t>
      </w:r>
      <w:r>
        <w:rPr>
          <w:spacing w:val="-3"/>
        </w:rPr>
        <w:t xml:space="preserve"> </w:t>
      </w:r>
      <w:r>
        <w:t>links</w:t>
      </w:r>
      <w:r>
        <w:rPr>
          <w:spacing w:val="-3"/>
        </w:rPr>
        <w:t xml:space="preserve"> </w:t>
      </w:r>
      <w:r>
        <w:t>between</w:t>
      </w:r>
      <w:r>
        <w:rPr>
          <w:spacing w:val="-3"/>
        </w:rPr>
        <w:t xml:space="preserve"> </w:t>
      </w:r>
      <w:r>
        <w:t>words</w:t>
      </w:r>
      <w:r>
        <w:rPr>
          <w:spacing w:val="-3"/>
        </w:rPr>
        <w:t xml:space="preserve"> </w:t>
      </w:r>
      <w:r>
        <w:t>without</w:t>
      </w:r>
      <w:r>
        <w:rPr>
          <w:spacing w:val="-3"/>
        </w:rPr>
        <w:t xml:space="preserve"> </w:t>
      </w:r>
      <w:r>
        <w:t xml:space="preserve">terms. The results can be saved in a specified output file path or returned as a </w:t>
      </w:r>
      <w:proofErr w:type="spellStart"/>
      <w:r>
        <w:t>DataFrame</w:t>
      </w:r>
      <w:proofErr w:type="spellEnd"/>
      <w:r>
        <w:t>.</w:t>
      </w:r>
    </w:p>
    <w:p w14:paraId="068CEBAC" w14:textId="77777777" w:rsidR="00355718" w:rsidRDefault="00355718">
      <w:pPr>
        <w:pStyle w:val="BodyText"/>
        <w:spacing w:before="9"/>
        <w:rPr>
          <w:sz w:val="3"/>
        </w:rPr>
      </w:pPr>
    </w:p>
    <w:p w14:paraId="2F0EE085" w14:textId="77777777" w:rsidR="00355718" w:rsidRDefault="00355718">
      <w:pPr>
        <w:pStyle w:val="BodyText"/>
        <w:spacing w:before="9"/>
        <w:rPr>
          <w:sz w:val="3"/>
        </w:rPr>
      </w:pPr>
    </w:p>
    <w:p w14:paraId="4F71550C" w14:textId="6739CA32" w:rsidR="000C2409" w:rsidRDefault="005E3753">
      <w:pPr>
        <w:pStyle w:val="BodyText"/>
        <w:spacing w:before="9"/>
        <w:rPr>
          <w:sz w:val="3"/>
        </w:rPr>
      </w:pPr>
      <w:r>
        <w:rPr>
          <w:noProof/>
        </w:rPr>
        <mc:AlternateContent>
          <mc:Choice Requires="wps">
            <w:drawing>
              <wp:anchor distT="0" distB="0" distL="0" distR="0" simplePos="0" relativeHeight="487605760" behindDoc="1" locked="0" layoutInCell="1" allowOverlap="1" wp14:anchorId="7BD64C6C" wp14:editId="234BF858">
                <wp:simplePos x="0" y="0"/>
                <wp:positionH relativeFrom="page">
                  <wp:posOffset>381200</wp:posOffset>
                </wp:positionH>
                <wp:positionV relativeFrom="paragraph">
                  <wp:posOffset>45435</wp:posOffset>
                </wp:positionV>
                <wp:extent cx="6670675" cy="259079"/>
                <wp:effectExtent l="0" t="0" r="9525" b="8255"/>
                <wp:wrapTopAndBottom/>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21AB21FD" w14:textId="77777777" w:rsidR="000C2409" w:rsidRDefault="005E3753">
                            <w:pPr>
                              <w:spacing w:before="126" w:line="275" w:lineRule="exact"/>
                              <w:ind w:left="197"/>
                              <w:rPr>
                                <w:b/>
                                <w:color w:val="000000"/>
                              </w:rPr>
                            </w:pPr>
                            <w:bookmarkStart w:id="47" w:name="Term_Map"/>
                            <w:bookmarkStart w:id="48" w:name="_bookmark19"/>
                            <w:bookmarkEnd w:id="47"/>
                            <w:bookmarkEnd w:id="48"/>
                            <w:r>
                              <w:rPr>
                                <w:b/>
                                <w:color w:val="1F425B"/>
                              </w:rPr>
                              <w:t xml:space="preserve">Term </w:t>
                            </w:r>
                            <w:r>
                              <w:rPr>
                                <w:b/>
                                <w:color w:val="1F425B"/>
                                <w:spacing w:val="-5"/>
                              </w:rPr>
                              <w:t>Map</w:t>
                            </w:r>
                          </w:p>
                        </w:txbxContent>
                      </wps:txbx>
                      <wps:bodyPr wrap="square" lIns="0" tIns="0" rIns="0" bIns="0" rtlCol="0">
                        <a:noAutofit/>
                      </wps:bodyPr>
                    </wps:wsp>
                  </a:graphicData>
                </a:graphic>
              </wp:anchor>
            </w:drawing>
          </mc:Choice>
          <mc:Fallback>
            <w:pict>
              <v:shape w14:anchorId="7BD64C6C" id="Textbox 55" o:spid="_x0000_s1040" type="#_x0000_t202" style="position:absolute;margin-left:30pt;margin-top:3.6pt;width:525.25pt;height:20.4pt;z-index:-15710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" filled="f" stroked="f" strokeweight=".1058mm">
                <v:textbox inset="0,0,0,0">
                  <w:txbxContent>
                    <w:p w14:paraId="21AB21FD" w14:textId="77777777" w:rsidR="000C2409" w:rsidRDefault="005E3753">
                      <w:pPr>
                        <w:spacing w:before="126" w:line="275" w:lineRule="exact"/>
                        <w:ind w:left="197"/>
                        <w:rPr>
                          <w:b/>
                          <w:color w:val="000000"/>
                        </w:rPr>
                      </w:pPr>
                      <w:bookmarkStart w:id="70" w:name="Term_Map"/>
                      <w:bookmarkStart w:id="71" w:name="_bookmark19"/>
                      <w:bookmarkEnd w:id="70"/>
                      <w:bookmarkEnd w:id="71"/>
                      <w:r>
                        <w:rPr>
                          <w:b/>
                          <w:color w:val="1F425B"/>
                        </w:rPr>
                        <w:t xml:space="preserve">Term </w:t>
                      </w:r>
                      <w:r>
                        <w:rPr>
                          <w:b/>
                          <w:color w:val="1F425B"/>
                          <w:spacing w:val="-5"/>
                        </w:rPr>
                        <w:t>Map</w:t>
                      </w:r>
                    </w:p>
                  </w:txbxContent>
                </v:textbox>
                <w10:wrap type="topAndBottom" anchorx="page"/>
              </v:shape>
            </w:pict>
          </mc:Fallback>
        </mc:AlternateContent>
      </w:r>
    </w:p>
    <w:p w14:paraId="12B0823D" w14:textId="77777777" w:rsidR="000C2409" w:rsidRDefault="005E3753" w:rsidP="00A21774">
      <w:pPr>
        <w:pStyle w:val="BodyText"/>
        <w:spacing w:before="98" w:line="360" w:lineRule="auto"/>
        <w:ind w:left="300" w:right="6721"/>
      </w:pPr>
      <w:bookmarkStart w:id="49" w:name="_bookmark20"/>
      <w:bookmarkEnd w:id="49"/>
      <w:proofErr w:type="spellStart"/>
      <w:proofErr w:type="gramStart"/>
      <w:r>
        <w:rPr>
          <w:rFonts w:ascii="Courier New"/>
        </w:rPr>
        <w:t>ge.filter</w:t>
      </w:r>
      <w:proofErr w:type="gramEnd"/>
      <w:r>
        <w:rPr>
          <w:rFonts w:ascii="Courier New"/>
        </w:rPr>
        <w:t>.</w:t>
      </w:r>
      <w:r>
        <w:rPr>
          <w:rFonts w:ascii="Courier New"/>
          <w:b/>
        </w:rPr>
        <w:t>term_map</w:t>
      </w:r>
      <w:proofErr w:type="spellEnd"/>
      <w:r>
        <w:rPr>
          <w:rFonts w:ascii="Courier New"/>
          <w:b/>
          <w:spacing w:val="-65"/>
        </w:rPr>
        <w:t xml:space="preserve"> </w:t>
      </w:r>
      <w:r>
        <w:t>(</w:t>
      </w:r>
      <w:r>
        <w:rPr>
          <w:rFonts w:ascii="Courier New"/>
          <w:color w:val="2F2F2F"/>
        </w:rPr>
        <w:t>*</w:t>
      </w:r>
      <w:proofErr w:type="spellStart"/>
      <w:r>
        <w:rPr>
          <w:rFonts w:ascii="Courier New"/>
        </w:rPr>
        <w:t>args</w:t>
      </w:r>
      <w:proofErr w:type="spellEnd"/>
      <w:r>
        <w:t>,</w:t>
      </w:r>
      <w:r>
        <w:rPr>
          <w:spacing w:val="-14"/>
        </w:rPr>
        <w:t xml:space="preserve"> </w:t>
      </w:r>
      <w:r>
        <w:rPr>
          <w:rFonts w:ascii="Courier New"/>
          <w:color w:val="2F2F2F"/>
        </w:rPr>
        <w:t>**</w:t>
      </w:r>
      <w:proofErr w:type="spellStart"/>
      <w:r>
        <w:rPr>
          <w:rFonts w:ascii="Courier New"/>
        </w:rPr>
        <w:t>kwargs</w:t>
      </w:r>
      <w:proofErr w:type="spellEnd"/>
      <w:r>
        <w:t xml:space="preserve">) </w:t>
      </w:r>
      <w:proofErr w:type="spellStart"/>
      <w:r>
        <w:t>TermMap</w:t>
      </w:r>
      <w:proofErr w:type="spellEnd"/>
      <w:r>
        <w:t xml:space="preserve"> table query function.</w:t>
      </w:r>
    </w:p>
    <w:p w14:paraId="1B597963" w14:textId="77777777" w:rsidR="000C2409" w:rsidRDefault="005E3753" w:rsidP="00A21774">
      <w:pPr>
        <w:pStyle w:val="ListParagraph"/>
        <w:numPr>
          <w:ilvl w:val="0"/>
          <w:numId w:val="3"/>
        </w:numPr>
        <w:tabs>
          <w:tab w:val="left" w:pos="959"/>
        </w:tabs>
        <w:spacing w:before="89" w:line="360" w:lineRule="auto"/>
        <w:ind w:left="659" w:hanging="179"/>
        <w:rPr>
          <w:b/>
          <w:sz w:val="20"/>
        </w:rPr>
      </w:pPr>
      <w:proofErr w:type="spellStart"/>
      <w:r>
        <w:rPr>
          <w:rFonts w:ascii="Courier New" w:hAnsi="Courier New"/>
          <w:sz w:val="20"/>
        </w:rPr>
        <w:t>path_in</w:t>
      </w:r>
      <w:proofErr w:type="spellEnd"/>
      <w:r>
        <w:rPr>
          <w:b/>
          <w:sz w:val="20"/>
        </w:rPr>
        <w:t xml:space="preserve">: </w:t>
      </w:r>
      <w:r>
        <w:rPr>
          <w:b/>
          <w:spacing w:val="-5"/>
          <w:sz w:val="20"/>
        </w:rPr>
        <w:t>str</w:t>
      </w:r>
    </w:p>
    <w:p w14:paraId="52927BF8" w14:textId="77777777" w:rsidR="000C2409" w:rsidRDefault="005E3753" w:rsidP="00A21774">
      <w:pPr>
        <w:pStyle w:val="BodyText"/>
        <w:spacing w:before="50" w:line="360" w:lineRule="auto"/>
        <w:ind w:left="1060"/>
      </w:pPr>
      <w:r>
        <w:t xml:space="preserve">parameter file path with filter information, aggregation, and result file </w:t>
      </w:r>
      <w:r>
        <w:rPr>
          <w:spacing w:val="-2"/>
        </w:rPr>
        <w:t>path.</w:t>
      </w:r>
    </w:p>
    <w:p w14:paraId="58AAAAFD" w14:textId="77777777" w:rsidR="000C2409" w:rsidRDefault="005E3753" w:rsidP="00A21774">
      <w:pPr>
        <w:pStyle w:val="ListParagraph"/>
        <w:numPr>
          <w:ilvl w:val="0"/>
          <w:numId w:val="3"/>
        </w:numPr>
        <w:tabs>
          <w:tab w:val="left" w:pos="959"/>
        </w:tabs>
        <w:spacing w:before="123" w:line="360" w:lineRule="auto"/>
        <w:ind w:left="659" w:hanging="179"/>
        <w:rPr>
          <w:b/>
          <w:sz w:val="20"/>
        </w:rPr>
      </w:pPr>
      <w:proofErr w:type="spellStart"/>
      <w:r>
        <w:rPr>
          <w:rFonts w:ascii="Courier New" w:hAnsi="Courier New"/>
          <w:sz w:val="20"/>
        </w:rPr>
        <w:t>path_out</w:t>
      </w:r>
      <w:proofErr w:type="spellEnd"/>
      <w:r>
        <w:rPr>
          <w:b/>
          <w:sz w:val="20"/>
        </w:rPr>
        <w:t xml:space="preserve">: </w:t>
      </w:r>
      <w:r>
        <w:rPr>
          <w:b/>
          <w:spacing w:val="-5"/>
          <w:sz w:val="20"/>
        </w:rPr>
        <w:t>str</w:t>
      </w:r>
    </w:p>
    <w:p w14:paraId="266E9A35" w14:textId="77777777" w:rsidR="000C2409" w:rsidRDefault="005E3753" w:rsidP="00A21774">
      <w:pPr>
        <w:pStyle w:val="BodyText"/>
        <w:spacing w:before="50" w:line="360" w:lineRule="auto"/>
        <w:ind w:left="1060"/>
      </w:pPr>
      <w:r>
        <w:t xml:space="preserve">result file </w:t>
      </w:r>
      <w:r>
        <w:rPr>
          <w:spacing w:val="-2"/>
        </w:rPr>
        <w:t>path.</w:t>
      </w:r>
    </w:p>
    <w:p w14:paraId="7C1EA51D" w14:textId="77777777" w:rsidR="000C2409" w:rsidRDefault="005E3753" w:rsidP="00A21774">
      <w:pPr>
        <w:pStyle w:val="ListParagraph"/>
        <w:numPr>
          <w:ilvl w:val="0"/>
          <w:numId w:val="3"/>
        </w:numPr>
        <w:tabs>
          <w:tab w:val="left" w:pos="959"/>
        </w:tabs>
        <w:spacing w:before="123" w:line="360" w:lineRule="auto"/>
        <w:ind w:left="659" w:hanging="179"/>
        <w:rPr>
          <w:b/>
          <w:sz w:val="20"/>
        </w:rPr>
      </w:pPr>
      <w:r>
        <w:rPr>
          <w:rFonts w:ascii="Courier New" w:hAnsi="Courier New"/>
          <w:sz w:val="20"/>
        </w:rPr>
        <w:t>term</w:t>
      </w:r>
      <w:r>
        <w:rPr>
          <w:b/>
          <w:sz w:val="20"/>
        </w:rPr>
        <w:t xml:space="preserve">: </w:t>
      </w:r>
      <w:r>
        <w:rPr>
          <w:b/>
          <w:spacing w:val="-2"/>
          <w:sz w:val="20"/>
        </w:rPr>
        <w:t>list[str]</w:t>
      </w:r>
    </w:p>
    <w:p w14:paraId="3EB13CC6" w14:textId="77777777" w:rsidR="000C2409" w:rsidRDefault="005E3753" w:rsidP="00A21774">
      <w:pPr>
        <w:pStyle w:val="BodyText"/>
        <w:spacing w:before="50" w:line="360" w:lineRule="auto"/>
        <w:ind w:left="1060" w:right="797"/>
      </w:pPr>
      <w:r>
        <w:t>List of terms to filter passed through the function. If you inform the file with the parameters, the values</w:t>
      </w:r>
      <w:r>
        <w:rPr>
          <w:spacing w:val="80"/>
        </w:rPr>
        <w:t xml:space="preserve"> </w:t>
      </w:r>
      <w:r>
        <w:t>passed by this parameter will be disregarded.</w:t>
      </w:r>
    </w:p>
    <w:p w14:paraId="21EB2BED" w14:textId="77777777" w:rsidR="000C2409" w:rsidRDefault="005E3753" w:rsidP="00A21774">
      <w:pPr>
        <w:pStyle w:val="BodyText"/>
        <w:spacing w:before="137" w:line="360" w:lineRule="auto"/>
        <w:ind w:left="288" w:right="797"/>
      </w:pPr>
      <w:r>
        <w:t xml:space="preserve">It may return a </w:t>
      </w:r>
      <w:proofErr w:type="spellStart"/>
      <w:r>
        <w:t>boolean</w:t>
      </w:r>
      <w:proofErr w:type="spellEnd"/>
      <w:r>
        <w:t xml:space="preserve"> value if you have informed an output per file (</w:t>
      </w:r>
      <w:proofErr w:type="spellStart"/>
      <w:r>
        <w:rPr>
          <w:rFonts w:ascii="Courier New"/>
        </w:rPr>
        <w:t>path_out</w:t>
      </w:r>
      <w:proofErr w:type="spellEnd"/>
      <w:r>
        <w:t xml:space="preserve">) or a </w:t>
      </w:r>
      <w:proofErr w:type="spellStart"/>
      <w:r>
        <w:t>DataFrame</w:t>
      </w:r>
      <w:proofErr w:type="spellEnd"/>
      <w:r>
        <w:t xml:space="preserve"> if you have not informed an output file.</w:t>
      </w:r>
    </w:p>
    <w:p w14:paraId="5600F4FE" w14:textId="2F583C9A" w:rsidR="000C2409" w:rsidRDefault="000C2409" w:rsidP="00A21774">
      <w:pPr>
        <w:pStyle w:val="BodyText"/>
        <w:spacing w:before="5"/>
        <w:rPr>
          <w:sz w:val="14"/>
        </w:rPr>
      </w:pPr>
    </w:p>
    <w:p w14:paraId="7DC3A290" w14:textId="6719B762" w:rsidR="000C2409" w:rsidRDefault="000C2409" w:rsidP="00A21774">
      <w:pPr>
        <w:pStyle w:val="BodyText"/>
        <w:spacing w:before="5"/>
        <w:rPr>
          <w:sz w:val="15"/>
        </w:rPr>
      </w:pPr>
    </w:p>
    <w:p w14:paraId="4799EEFD" w14:textId="77777777" w:rsidR="000A2292" w:rsidRPr="00D42EAC" w:rsidRDefault="000A2292" w:rsidP="00A21774">
      <w:pPr>
        <w:pStyle w:val="BodyText"/>
        <w:spacing w:before="5"/>
        <w:ind w:left="376"/>
        <w:rPr>
          <w:b/>
          <w:bCs/>
          <w:sz w:val="15"/>
        </w:rPr>
      </w:pPr>
      <w:r>
        <w:rPr>
          <w:b/>
          <w:bCs/>
        </w:rPr>
        <w:t>E</w:t>
      </w:r>
      <w:r w:rsidRPr="00D42EAC">
        <w:rPr>
          <w:b/>
          <w:bCs/>
        </w:rPr>
        <w:t>xample</w:t>
      </w:r>
    </w:p>
    <w:p w14:paraId="55407CE6" w14:textId="77777777" w:rsidR="000C2409" w:rsidRDefault="005E3753" w:rsidP="00A21774">
      <w:pPr>
        <w:pStyle w:val="BodyText"/>
        <w:spacing w:before="100" w:line="254" w:lineRule="auto"/>
        <w:ind w:left="808" w:right="6721"/>
        <w:rPr>
          <w:rFonts w:ascii="Courier New"/>
        </w:rPr>
      </w:pPr>
      <w:r>
        <w:rPr>
          <w:rFonts w:ascii="Courier New"/>
        </w:rPr>
        <w:t>from</w:t>
      </w:r>
      <w:r>
        <w:rPr>
          <w:rFonts w:ascii="Courier New"/>
          <w:spacing w:val="-11"/>
        </w:rPr>
        <w:t xml:space="preserve"> </w:t>
      </w:r>
      <w:r>
        <w:rPr>
          <w:rFonts w:ascii="Courier New"/>
        </w:rPr>
        <w:t>igem.ge</w:t>
      </w:r>
      <w:r>
        <w:rPr>
          <w:rFonts w:ascii="Courier New"/>
          <w:spacing w:val="-11"/>
        </w:rPr>
        <w:t xml:space="preserve"> </w:t>
      </w:r>
      <w:r>
        <w:rPr>
          <w:rFonts w:ascii="Courier New"/>
        </w:rPr>
        <w:t>import</w:t>
      </w:r>
      <w:r>
        <w:rPr>
          <w:rFonts w:ascii="Courier New"/>
          <w:spacing w:val="-11"/>
        </w:rPr>
        <w:t xml:space="preserve"> </w:t>
      </w:r>
      <w:r>
        <w:rPr>
          <w:rFonts w:ascii="Courier New"/>
        </w:rPr>
        <w:t xml:space="preserve">filter </w:t>
      </w:r>
      <w:proofErr w:type="spellStart"/>
      <w:proofErr w:type="gramStart"/>
      <w:r>
        <w:rPr>
          <w:rFonts w:ascii="Courier New"/>
          <w:spacing w:val="-2"/>
        </w:rPr>
        <w:lastRenderedPageBreak/>
        <w:t>filter.term</w:t>
      </w:r>
      <w:proofErr w:type="gramEnd"/>
      <w:r>
        <w:rPr>
          <w:rFonts w:ascii="Courier New"/>
          <w:spacing w:val="-2"/>
        </w:rPr>
        <w:t>_map</w:t>
      </w:r>
      <w:proofErr w:type="spellEnd"/>
      <w:r>
        <w:rPr>
          <w:rFonts w:ascii="Courier New"/>
          <w:spacing w:val="-2"/>
        </w:rPr>
        <w:t>(</w:t>
      </w:r>
    </w:p>
    <w:p w14:paraId="260476DF" w14:textId="77777777" w:rsidR="000C2409" w:rsidRDefault="005E3753" w:rsidP="00A21774">
      <w:pPr>
        <w:pStyle w:val="BodyText"/>
        <w:spacing w:line="254" w:lineRule="auto"/>
        <w:ind w:left="1528" w:right="4003"/>
        <w:rPr>
          <w:rFonts w:ascii="Courier New"/>
        </w:rPr>
      </w:pPr>
      <w:proofErr w:type="spellStart"/>
      <w:r>
        <w:rPr>
          <w:rFonts w:ascii="Courier New"/>
          <w:spacing w:val="-2"/>
        </w:rPr>
        <w:t>path_in</w:t>
      </w:r>
      <w:proofErr w:type="spellEnd"/>
      <w:r>
        <w:rPr>
          <w:rFonts w:ascii="Courier New"/>
          <w:spacing w:val="-2"/>
        </w:rPr>
        <w:t xml:space="preserve">="../../file.csv", </w:t>
      </w:r>
      <w:proofErr w:type="spellStart"/>
      <w:r>
        <w:rPr>
          <w:rFonts w:ascii="Courier New"/>
          <w:spacing w:val="-2"/>
        </w:rPr>
        <w:t>path_out</w:t>
      </w:r>
      <w:proofErr w:type="spellEnd"/>
      <w:r>
        <w:rPr>
          <w:rFonts w:ascii="Courier New"/>
          <w:spacing w:val="-2"/>
        </w:rPr>
        <w:t>="../../outcome.csv"</w:t>
      </w:r>
    </w:p>
    <w:p w14:paraId="14511165" w14:textId="77777777" w:rsidR="000C2409" w:rsidRDefault="005E3753" w:rsidP="00A21774">
      <w:pPr>
        <w:spacing w:line="226" w:lineRule="exact"/>
        <w:ind w:left="1528"/>
        <w:rPr>
          <w:rFonts w:ascii="Courier New"/>
          <w:sz w:val="20"/>
        </w:rPr>
      </w:pPr>
      <w:r>
        <w:rPr>
          <w:rFonts w:ascii="Courier New"/>
          <w:sz w:val="20"/>
        </w:rPr>
        <w:t>)</w:t>
      </w:r>
    </w:p>
    <w:p w14:paraId="05151501" w14:textId="77777777" w:rsidR="000C2409" w:rsidRDefault="005E3753" w:rsidP="00A21774">
      <w:pPr>
        <w:pStyle w:val="BodyText"/>
        <w:spacing w:before="13" w:line="254" w:lineRule="auto"/>
        <w:ind w:left="1528" w:right="6721" w:hanging="721"/>
        <w:rPr>
          <w:rFonts w:ascii="Courier New"/>
        </w:rPr>
      </w:pPr>
      <w:proofErr w:type="spellStart"/>
      <w:r>
        <w:rPr>
          <w:rFonts w:ascii="Courier New"/>
        </w:rPr>
        <w:t>df_result</w:t>
      </w:r>
      <w:proofErr w:type="spellEnd"/>
      <w:r>
        <w:rPr>
          <w:rFonts w:ascii="Courier New"/>
          <w:spacing w:val="-16"/>
        </w:rPr>
        <w:t xml:space="preserve"> </w:t>
      </w:r>
      <w:r>
        <w:rPr>
          <w:rFonts w:ascii="Courier New"/>
        </w:rPr>
        <w:t>=</w:t>
      </w:r>
      <w:r>
        <w:rPr>
          <w:rFonts w:ascii="Courier New"/>
          <w:spacing w:val="-16"/>
        </w:rPr>
        <w:t xml:space="preserve"> </w:t>
      </w:r>
      <w:proofErr w:type="spellStart"/>
      <w:proofErr w:type="gramStart"/>
      <w:r>
        <w:rPr>
          <w:rFonts w:ascii="Courier New"/>
        </w:rPr>
        <w:t>filter.term</w:t>
      </w:r>
      <w:proofErr w:type="gramEnd"/>
      <w:r>
        <w:rPr>
          <w:rFonts w:ascii="Courier New"/>
        </w:rPr>
        <w:t>_map</w:t>
      </w:r>
      <w:proofErr w:type="spellEnd"/>
      <w:r>
        <w:rPr>
          <w:rFonts w:ascii="Courier New"/>
        </w:rPr>
        <w:t xml:space="preserve">( </w:t>
      </w:r>
      <w:r>
        <w:rPr>
          <w:rFonts w:ascii="Courier New"/>
          <w:spacing w:val="-2"/>
        </w:rPr>
        <w:t>term=["gene:246126"]</w:t>
      </w:r>
    </w:p>
    <w:p w14:paraId="14D37B84" w14:textId="77777777" w:rsidR="000C2409" w:rsidRDefault="005E3753" w:rsidP="00A21774">
      <w:pPr>
        <w:spacing w:line="226" w:lineRule="exact"/>
        <w:ind w:left="1528"/>
        <w:rPr>
          <w:rFonts w:ascii="Courier New"/>
          <w:sz w:val="20"/>
        </w:rPr>
      </w:pPr>
      <w:r>
        <w:rPr>
          <w:rFonts w:ascii="Courier New"/>
          <w:sz w:val="20"/>
        </w:rPr>
        <w:t>)</w:t>
      </w:r>
    </w:p>
    <w:p w14:paraId="10363A9E" w14:textId="77777777" w:rsidR="000C2409" w:rsidRDefault="005E3753" w:rsidP="00A21774">
      <w:pPr>
        <w:pStyle w:val="BodyText"/>
        <w:spacing w:before="158" w:line="360" w:lineRule="auto"/>
        <w:ind w:left="288" w:right="797"/>
      </w:pPr>
      <w:r>
        <w:t xml:space="preserve">This function queries the </w:t>
      </w:r>
      <w:proofErr w:type="spellStart"/>
      <w:r>
        <w:t>TermMap</w:t>
      </w:r>
      <w:proofErr w:type="spellEnd"/>
      <w:r>
        <w:t xml:space="preserve"> table in </w:t>
      </w:r>
      <w:proofErr w:type="spellStart"/>
      <w:r>
        <w:t>GE.db</w:t>
      </w:r>
      <w:proofErr w:type="spellEnd"/>
      <w:r>
        <w:t xml:space="preserve"> and retrieves relationships between terms. The results can be saved in a specified output file path or returned as a </w:t>
      </w:r>
      <w:proofErr w:type="spellStart"/>
      <w:r>
        <w:t>DataFrame</w:t>
      </w:r>
      <w:proofErr w:type="spellEnd"/>
      <w:r>
        <w:t>.</w:t>
      </w:r>
    </w:p>
    <w:p w14:paraId="0B7373B4" w14:textId="77777777" w:rsidR="000C2409" w:rsidRDefault="005E3753">
      <w:pPr>
        <w:pStyle w:val="BodyText"/>
        <w:spacing w:before="10"/>
        <w:rPr>
          <w:sz w:val="13"/>
        </w:rPr>
      </w:pPr>
      <w:r>
        <w:rPr>
          <w:noProof/>
        </w:rPr>
        <mc:AlternateContent>
          <mc:Choice Requires="wps">
            <w:drawing>
              <wp:anchor distT="0" distB="0" distL="0" distR="0" simplePos="0" relativeHeight="487607808" behindDoc="1" locked="0" layoutInCell="1" allowOverlap="1" wp14:anchorId="6DD4C360" wp14:editId="31CB0A80">
                <wp:simplePos x="0" y="0"/>
                <wp:positionH relativeFrom="page">
                  <wp:posOffset>381200</wp:posOffset>
                </wp:positionH>
                <wp:positionV relativeFrom="paragraph">
                  <wp:posOffset>120515</wp:posOffset>
                </wp:positionV>
                <wp:extent cx="6670675" cy="259079"/>
                <wp:effectExtent l="0" t="0" r="9525" b="8255"/>
                <wp:wrapTopAndBottom/>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28671488" w14:textId="77777777" w:rsidR="000C2409" w:rsidRDefault="005E3753">
                            <w:pPr>
                              <w:spacing w:before="126" w:line="275" w:lineRule="exact"/>
                              <w:ind w:left="197"/>
                              <w:rPr>
                                <w:b/>
                                <w:color w:val="000000"/>
                              </w:rPr>
                            </w:pPr>
                            <w:bookmarkStart w:id="50" w:name="Words_to_Terms"/>
                            <w:bookmarkStart w:id="51" w:name="_bookmark23"/>
                            <w:bookmarkEnd w:id="50"/>
                            <w:bookmarkEnd w:id="51"/>
                            <w:r>
                              <w:rPr>
                                <w:b/>
                                <w:color w:val="1F425B"/>
                              </w:rPr>
                              <w:t xml:space="preserve">Words to </w:t>
                            </w:r>
                            <w:r>
                              <w:rPr>
                                <w:b/>
                                <w:color w:val="1F425B"/>
                                <w:spacing w:val="-2"/>
                              </w:rPr>
                              <w:t>Terms</w:t>
                            </w:r>
                          </w:p>
                        </w:txbxContent>
                      </wps:txbx>
                      <wps:bodyPr wrap="square" lIns="0" tIns="0" rIns="0" bIns="0" rtlCol="0">
                        <a:noAutofit/>
                      </wps:bodyPr>
                    </wps:wsp>
                  </a:graphicData>
                </a:graphic>
              </wp:anchor>
            </w:drawing>
          </mc:Choice>
          <mc:Fallback>
            <w:pict>
              <v:shape w14:anchorId="6DD4C360" id="Textbox 59" o:spid="_x0000_s1041" type="#_x0000_t202" style="position:absolute;margin-left:30pt;margin-top:9.5pt;width:525.25pt;height:20.4pt;z-index:-15708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" filled="f" stroked="f" strokeweight=".1058mm">
                <v:textbox inset="0,0,0,0">
                  <w:txbxContent>
                    <w:p w14:paraId="28671488" w14:textId="77777777" w:rsidR="000C2409" w:rsidRDefault="005E3753">
                      <w:pPr>
                        <w:spacing w:before="126" w:line="275" w:lineRule="exact"/>
                        <w:ind w:left="197"/>
                        <w:rPr>
                          <w:b/>
                          <w:color w:val="000000"/>
                        </w:rPr>
                      </w:pPr>
                      <w:bookmarkStart w:id="75" w:name="Words_to_Terms"/>
                      <w:bookmarkStart w:id="76" w:name="_bookmark23"/>
                      <w:bookmarkEnd w:id="75"/>
                      <w:bookmarkEnd w:id="76"/>
                      <w:r>
                        <w:rPr>
                          <w:b/>
                          <w:color w:val="1F425B"/>
                        </w:rPr>
                        <w:t xml:space="preserve">Words to </w:t>
                      </w:r>
                      <w:r>
                        <w:rPr>
                          <w:b/>
                          <w:color w:val="1F425B"/>
                          <w:spacing w:val="-2"/>
                        </w:rPr>
                        <w:t>Terms</w:t>
                      </w:r>
                    </w:p>
                  </w:txbxContent>
                </v:textbox>
                <w10:wrap type="topAndBottom" anchorx="page"/>
              </v:shape>
            </w:pict>
          </mc:Fallback>
        </mc:AlternateContent>
      </w:r>
    </w:p>
    <w:p w14:paraId="1414EC35" w14:textId="77777777" w:rsidR="000C2409" w:rsidRDefault="005E3753" w:rsidP="00A21774">
      <w:pPr>
        <w:spacing w:before="92" w:line="360" w:lineRule="auto"/>
        <w:ind w:firstLine="288"/>
        <w:rPr>
          <w:sz w:val="20"/>
        </w:rPr>
      </w:pPr>
      <w:bookmarkStart w:id="52" w:name="_bookmark24"/>
      <w:bookmarkEnd w:id="52"/>
      <w:proofErr w:type="spellStart"/>
      <w:proofErr w:type="gramStart"/>
      <w:r>
        <w:rPr>
          <w:rFonts w:ascii="Courier New"/>
          <w:sz w:val="20"/>
        </w:rPr>
        <w:t>ge.filter</w:t>
      </w:r>
      <w:proofErr w:type="gramEnd"/>
      <w:r>
        <w:rPr>
          <w:rFonts w:ascii="Courier New"/>
          <w:sz w:val="20"/>
        </w:rPr>
        <w:t>.</w:t>
      </w:r>
      <w:r>
        <w:rPr>
          <w:rFonts w:ascii="Courier New"/>
          <w:b/>
          <w:sz w:val="20"/>
        </w:rPr>
        <w:t>word_to_term</w:t>
      </w:r>
      <w:proofErr w:type="spellEnd"/>
      <w:r>
        <w:rPr>
          <w:rFonts w:ascii="Courier New"/>
          <w:b/>
          <w:spacing w:val="-65"/>
          <w:sz w:val="20"/>
        </w:rPr>
        <w:t xml:space="preserve"> </w:t>
      </w:r>
      <w:r>
        <w:rPr>
          <w:spacing w:val="-2"/>
          <w:sz w:val="20"/>
        </w:rPr>
        <w:t>(</w:t>
      </w:r>
      <w:r>
        <w:rPr>
          <w:rFonts w:ascii="Courier New"/>
          <w:spacing w:val="-2"/>
          <w:sz w:val="20"/>
        </w:rPr>
        <w:t>path</w:t>
      </w:r>
      <w:r>
        <w:rPr>
          <w:rFonts w:ascii="Courier New"/>
          <w:color w:val="2F2F2F"/>
          <w:spacing w:val="-2"/>
          <w:sz w:val="20"/>
        </w:rPr>
        <w:t>=</w:t>
      </w:r>
      <w:r>
        <w:rPr>
          <w:spacing w:val="-2"/>
          <w:sz w:val="20"/>
        </w:rPr>
        <w:t>None)</w:t>
      </w:r>
    </w:p>
    <w:p w14:paraId="01B678A3" w14:textId="77777777" w:rsidR="000C2409" w:rsidRDefault="005E3753" w:rsidP="00A21774">
      <w:pPr>
        <w:pStyle w:val="BodyText"/>
        <w:spacing w:line="360" w:lineRule="auto"/>
        <w:ind w:left="288"/>
      </w:pPr>
      <w:r>
        <w:t xml:space="preserve">Perform a search for terms from a string base with the same ETL </w:t>
      </w:r>
      <w:r>
        <w:rPr>
          <w:spacing w:val="-2"/>
        </w:rPr>
        <w:t>engine.</w:t>
      </w:r>
    </w:p>
    <w:p w14:paraId="74883EEF" w14:textId="77777777" w:rsidR="000C2409" w:rsidRDefault="005E3753" w:rsidP="00A21774">
      <w:pPr>
        <w:pStyle w:val="ListParagraph"/>
        <w:numPr>
          <w:ilvl w:val="0"/>
          <w:numId w:val="3"/>
        </w:numPr>
        <w:tabs>
          <w:tab w:val="left" w:pos="959"/>
        </w:tabs>
        <w:spacing w:before="89" w:line="360" w:lineRule="auto"/>
        <w:ind w:left="747" w:hanging="179"/>
        <w:rPr>
          <w:b/>
          <w:sz w:val="20"/>
        </w:rPr>
      </w:pPr>
      <w:r>
        <w:rPr>
          <w:rFonts w:ascii="Courier New" w:hAnsi="Courier New"/>
          <w:sz w:val="20"/>
        </w:rPr>
        <w:t>path</w:t>
      </w:r>
      <w:r>
        <w:rPr>
          <w:b/>
          <w:sz w:val="20"/>
        </w:rPr>
        <w:t xml:space="preserve">: </w:t>
      </w:r>
      <w:r>
        <w:rPr>
          <w:b/>
          <w:spacing w:val="-5"/>
          <w:sz w:val="20"/>
        </w:rPr>
        <w:t>str</w:t>
      </w:r>
    </w:p>
    <w:p w14:paraId="29E35B60" w14:textId="77777777" w:rsidR="000C2409" w:rsidRDefault="005E3753" w:rsidP="00A21774">
      <w:pPr>
        <w:pStyle w:val="BodyText"/>
        <w:spacing w:before="50" w:line="360" w:lineRule="auto"/>
        <w:ind w:left="1141" w:right="1632"/>
        <w:jc w:val="center"/>
      </w:pPr>
      <w:r>
        <w:t xml:space="preserve">File with the strings for conversion into terms. Only the first column of the file will be </w:t>
      </w:r>
      <w:r>
        <w:rPr>
          <w:spacing w:val="-2"/>
        </w:rPr>
        <w:t>processed.</w:t>
      </w:r>
    </w:p>
    <w:p w14:paraId="1DC3E9E7" w14:textId="77777777" w:rsidR="000C2409" w:rsidRDefault="005E3753" w:rsidP="00A21774">
      <w:pPr>
        <w:pStyle w:val="BodyText"/>
        <w:spacing w:before="130" w:line="360" w:lineRule="auto"/>
        <w:ind w:left="288"/>
      </w:pPr>
      <w:r>
        <w:t xml:space="preserve">A file will be generated with the results in the same folder as the input strings </w:t>
      </w:r>
      <w:r>
        <w:rPr>
          <w:spacing w:val="-2"/>
        </w:rPr>
        <w:t>file.</w:t>
      </w:r>
    </w:p>
    <w:p w14:paraId="7176BC9A" w14:textId="732E6577" w:rsidR="006A15AC" w:rsidRPr="00D42EAC" w:rsidRDefault="006A15AC" w:rsidP="00A21774">
      <w:pPr>
        <w:pStyle w:val="BodyText"/>
        <w:spacing w:before="5"/>
        <w:ind w:left="288"/>
        <w:rPr>
          <w:b/>
          <w:bCs/>
          <w:sz w:val="15"/>
        </w:rPr>
      </w:pPr>
      <w:r>
        <w:rPr>
          <w:b/>
          <w:bCs/>
        </w:rPr>
        <w:t>E</w:t>
      </w:r>
      <w:r w:rsidRPr="00D42EAC">
        <w:rPr>
          <w:b/>
          <w:bCs/>
        </w:rPr>
        <w:t>xample</w:t>
      </w:r>
    </w:p>
    <w:p w14:paraId="744AAA93" w14:textId="77777777" w:rsidR="000C2409" w:rsidRDefault="005E3753" w:rsidP="00A21774">
      <w:pPr>
        <w:pStyle w:val="BodyText"/>
        <w:spacing w:before="100" w:line="254" w:lineRule="auto"/>
        <w:ind w:left="508" w:right="6721"/>
        <w:rPr>
          <w:rFonts w:ascii="Courier New"/>
        </w:rPr>
      </w:pPr>
      <w:r>
        <w:rPr>
          <w:rFonts w:ascii="Courier New"/>
        </w:rPr>
        <w:t>from</w:t>
      </w:r>
      <w:r>
        <w:rPr>
          <w:rFonts w:ascii="Courier New"/>
          <w:spacing w:val="-11"/>
        </w:rPr>
        <w:t xml:space="preserve"> </w:t>
      </w:r>
      <w:r>
        <w:rPr>
          <w:rFonts w:ascii="Courier New"/>
        </w:rPr>
        <w:t>igem.ge</w:t>
      </w:r>
      <w:r>
        <w:rPr>
          <w:rFonts w:ascii="Courier New"/>
          <w:spacing w:val="-11"/>
        </w:rPr>
        <w:t xml:space="preserve"> </w:t>
      </w:r>
      <w:r>
        <w:rPr>
          <w:rFonts w:ascii="Courier New"/>
        </w:rPr>
        <w:t>import</w:t>
      </w:r>
      <w:r>
        <w:rPr>
          <w:rFonts w:ascii="Courier New"/>
          <w:spacing w:val="-11"/>
        </w:rPr>
        <w:t xml:space="preserve"> </w:t>
      </w:r>
      <w:r>
        <w:rPr>
          <w:rFonts w:ascii="Courier New"/>
        </w:rPr>
        <w:t xml:space="preserve">filter </w:t>
      </w:r>
      <w:proofErr w:type="spellStart"/>
      <w:proofErr w:type="gramStart"/>
      <w:r>
        <w:rPr>
          <w:rFonts w:ascii="Courier New"/>
          <w:spacing w:val="-2"/>
        </w:rPr>
        <w:t>filter.word</w:t>
      </w:r>
      <w:proofErr w:type="gramEnd"/>
      <w:r>
        <w:rPr>
          <w:rFonts w:ascii="Courier New"/>
          <w:spacing w:val="-2"/>
        </w:rPr>
        <w:t>_to_term</w:t>
      </w:r>
      <w:proofErr w:type="spellEnd"/>
      <w:r>
        <w:rPr>
          <w:rFonts w:ascii="Courier New"/>
          <w:spacing w:val="-2"/>
        </w:rPr>
        <w:t>(</w:t>
      </w:r>
    </w:p>
    <w:p w14:paraId="6F7EC388" w14:textId="77777777" w:rsidR="000C2409" w:rsidRDefault="005E3753" w:rsidP="00A21774">
      <w:pPr>
        <w:pStyle w:val="BodyText"/>
        <w:spacing w:line="226" w:lineRule="exact"/>
        <w:ind w:left="1228"/>
        <w:rPr>
          <w:rFonts w:ascii="Courier New"/>
        </w:rPr>
      </w:pPr>
      <w:r>
        <w:rPr>
          <w:rFonts w:ascii="Courier New"/>
          <w:spacing w:val="-2"/>
        </w:rPr>
        <w:t>path='../../file.csv'</w:t>
      </w:r>
    </w:p>
    <w:p w14:paraId="6D203B9A" w14:textId="77777777" w:rsidR="000C2409" w:rsidRDefault="005E3753" w:rsidP="00A21774">
      <w:pPr>
        <w:spacing w:before="13"/>
        <w:ind w:left="1228"/>
        <w:rPr>
          <w:rFonts w:ascii="Courier New"/>
          <w:sz w:val="20"/>
        </w:rPr>
      </w:pPr>
      <w:r>
        <w:rPr>
          <w:rFonts w:ascii="Courier New"/>
          <w:sz w:val="20"/>
        </w:rPr>
        <w:t>)</w:t>
      </w:r>
    </w:p>
    <w:p w14:paraId="2084F0F7" w14:textId="32E6D642" w:rsidR="00355718" w:rsidRDefault="005E3753" w:rsidP="00A21774">
      <w:pPr>
        <w:pStyle w:val="BodyText"/>
        <w:spacing w:before="158" w:line="360" w:lineRule="auto"/>
        <w:ind w:left="300" w:right="797"/>
        <w:jc w:val="both"/>
        <w:rPr>
          <w:sz w:val="13"/>
        </w:rPr>
      </w:pPr>
      <w:r>
        <w:t>This function searches for terms from a string base using the ETL engine. It takes a file path as input, reads the strings from the file, and converts them into terms. The results are saved in a CSV file in the same folder as the input file.</w:t>
      </w:r>
    </w:p>
    <w:p w14:paraId="0ED20886" w14:textId="379A3B6F" w:rsidR="000C2409" w:rsidRDefault="005E3753" w:rsidP="00A21774">
      <w:pPr>
        <w:pStyle w:val="BodyText"/>
        <w:spacing w:before="11"/>
        <w:rPr>
          <w:sz w:val="13"/>
        </w:rPr>
      </w:pPr>
      <w:r>
        <w:rPr>
          <w:noProof/>
        </w:rPr>
        <mc:AlternateContent>
          <mc:Choice Requires="wps">
            <w:drawing>
              <wp:anchor distT="0" distB="0" distL="0" distR="0" simplePos="0" relativeHeight="487609856" behindDoc="1" locked="0" layoutInCell="1" allowOverlap="1" wp14:anchorId="68D9B8BA" wp14:editId="5C229A6D">
                <wp:simplePos x="0" y="0"/>
                <wp:positionH relativeFrom="page">
                  <wp:posOffset>381200</wp:posOffset>
                </wp:positionH>
                <wp:positionV relativeFrom="paragraph">
                  <wp:posOffset>121476</wp:posOffset>
                </wp:positionV>
                <wp:extent cx="6670675" cy="259079"/>
                <wp:effectExtent l="0" t="0" r="9525" b="8255"/>
                <wp:wrapTopAndBottom/>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00E6C391" w14:textId="77777777" w:rsidR="000C2409" w:rsidRDefault="005E3753">
                            <w:pPr>
                              <w:spacing w:before="126" w:line="275" w:lineRule="exact"/>
                              <w:ind w:left="197"/>
                              <w:rPr>
                                <w:b/>
                                <w:color w:val="000000"/>
                              </w:rPr>
                            </w:pPr>
                            <w:bookmarkStart w:id="53" w:name="Gene_Exposome_Report"/>
                            <w:bookmarkStart w:id="54" w:name="_bookmark25"/>
                            <w:bookmarkStart w:id="55" w:name="_bookmark26"/>
                            <w:bookmarkEnd w:id="53"/>
                            <w:bookmarkEnd w:id="54"/>
                            <w:bookmarkEnd w:id="55"/>
                            <w:r>
                              <w:rPr>
                                <w:b/>
                                <w:color w:val="1F425B"/>
                              </w:rPr>
                              <w:t xml:space="preserve">Gene Exposome </w:t>
                            </w:r>
                            <w:r>
                              <w:rPr>
                                <w:b/>
                                <w:color w:val="1F425B"/>
                                <w:spacing w:val="-2"/>
                              </w:rPr>
                              <w:t>Report</w:t>
                            </w:r>
                          </w:p>
                        </w:txbxContent>
                      </wps:txbx>
                      <wps:bodyPr wrap="square" lIns="0" tIns="0" rIns="0" bIns="0" rtlCol="0">
                        <a:noAutofit/>
                      </wps:bodyPr>
                    </wps:wsp>
                  </a:graphicData>
                </a:graphic>
              </wp:anchor>
            </w:drawing>
          </mc:Choice>
          <mc:Fallback>
            <w:pict>
              <v:shape w14:anchorId="68D9B8BA" id="Textbox 63" o:spid="_x0000_s1042" type="#_x0000_t202" style="position:absolute;margin-left:30pt;margin-top:9.55pt;width:525.25pt;height:20.4pt;z-index:-15706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" filled="f" stroked="f" strokeweight=".1058mm">
                <v:textbox inset="0,0,0,0">
                  <w:txbxContent>
                    <w:p w14:paraId="00E6C391" w14:textId="77777777" w:rsidR="000C2409" w:rsidRDefault="005E3753">
                      <w:pPr>
                        <w:spacing w:before="126" w:line="275" w:lineRule="exact"/>
                        <w:ind w:left="197"/>
                        <w:rPr>
                          <w:b/>
                          <w:color w:val="000000"/>
                        </w:rPr>
                      </w:pPr>
                      <w:bookmarkStart w:id="81" w:name="Gene_Exposome_Report"/>
                      <w:bookmarkStart w:id="82" w:name="_bookmark25"/>
                      <w:bookmarkStart w:id="83" w:name="_bookmark26"/>
                      <w:bookmarkEnd w:id="81"/>
                      <w:bookmarkEnd w:id="82"/>
                      <w:bookmarkEnd w:id="83"/>
                      <w:r>
                        <w:rPr>
                          <w:b/>
                          <w:color w:val="1F425B"/>
                        </w:rPr>
                        <w:t xml:space="preserve">Gene Exposome </w:t>
                      </w:r>
                      <w:r>
                        <w:rPr>
                          <w:b/>
                          <w:color w:val="1F425B"/>
                          <w:spacing w:val="-2"/>
                        </w:rPr>
                        <w:t>Report</w:t>
                      </w:r>
                    </w:p>
                  </w:txbxContent>
                </v:textbox>
                <w10:wrap type="topAndBottom" anchorx="page"/>
              </v:shape>
            </w:pict>
          </mc:Fallback>
        </mc:AlternateContent>
      </w:r>
    </w:p>
    <w:p w14:paraId="2A9DAAE9" w14:textId="77777777" w:rsidR="000C2409" w:rsidRDefault="005E3753" w:rsidP="00355718">
      <w:pPr>
        <w:spacing w:before="91" w:line="360" w:lineRule="auto"/>
        <w:ind w:left="300"/>
        <w:rPr>
          <w:sz w:val="20"/>
        </w:rPr>
      </w:pPr>
      <w:bookmarkStart w:id="56" w:name="_bookmark27"/>
      <w:bookmarkEnd w:id="56"/>
      <w:proofErr w:type="spellStart"/>
      <w:proofErr w:type="gramStart"/>
      <w:r>
        <w:rPr>
          <w:rFonts w:ascii="Courier New"/>
          <w:sz w:val="20"/>
        </w:rPr>
        <w:t>ge.filter</w:t>
      </w:r>
      <w:proofErr w:type="gramEnd"/>
      <w:r>
        <w:rPr>
          <w:rFonts w:ascii="Courier New"/>
          <w:sz w:val="20"/>
        </w:rPr>
        <w:t>.</w:t>
      </w:r>
      <w:r>
        <w:rPr>
          <w:rFonts w:ascii="Courier New"/>
          <w:b/>
          <w:sz w:val="20"/>
        </w:rPr>
        <w:t>gene_exposome</w:t>
      </w:r>
      <w:proofErr w:type="spellEnd"/>
      <w:r>
        <w:rPr>
          <w:rFonts w:ascii="Courier New"/>
          <w:b/>
          <w:spacing w:val="-65"/>
          <w:sz w:val="20"/>
        </w:rPr>
        <w:t xml:space="preserve"> </w:t>
      </w:r>
      <w:r>
        <w:rPr>
          <w:sz w:val="20"/>
        </w:rPr>
        <w:t>(</w:t>
      </w:r>
      <w:r>
        <w:rPr>
          <w:rFonts w:ascii="Courier New"/>
          <w:color w:val="2F2F2F"/>
          <w:sz w:val="20"/>
        </w:rPr>
        <w:t>*</w:t>
      </w:r>
      <w:proofErr w:type="spellStart"/>
      <w:r>
        <w:rPr>
          <w:rFonts w:ascii="Courier New"/>
          <w:sz w:val="20"/>
        </w:rPr>
        <w:t>args</w:t>
      </w:r>
      <w:proofErr w:type="spellEnd"/>
      <w:r>
        <w:rPr>
          <w:sz w:val="20"/>
        </w:rPr>
        <w:t xml:space="preserve">, </w:t>
      </w:r>
      <w:r>
        <w:rPr>
          <w:rFonts w:ascii="Courier New"/>
          <w:color w:val="2F2F2F"/>
          <w:spacing w:val="-2"/>
          <w:sz w:val="20"/>
        </w:rPr>
        <w:t>**</w:t>
      </w:r>
      <w:proofErr w:type="spellStart"/>
      <w:r>
        <w:rPr>
          <w:rFonts w:ascii="Courier New"/>
          <w:spacing w:val="-2"/>
          <w:sz w:val="20"/>
        </w:rPr>
        <w:t>kwargs</w:t>
      </w:r>
      <w:proofErr w:type="spellEnd"/>
      <w:r>
        <w:rPr>
          <w:spacing w:val="-2"/>
          <w:sz w:val="20"/>
        </w:rPr>
        <w:t>)</w:t>
      </w:r>
    </w:p>
    <w:p w14:paraId="7DB28941" w14:textId="77777777" w:rsidR="000C2409" w:rsidRDefault="005E3753" w:rsidP="00A21774">
      <w:pPr>
        <w:pStyle w:val="BodyText"/>
        <w:spacing w:line="360" w:lineRule="auto"/>
        <w:ind w:left="300"/>
      </w:pPr>
      <w:r>
        <w:t xml:space="preserve">Queries </w:t>
      </w:r>
      <w:proofErr w:type="spellStart"/>
      <w:r>
        <w:t>GE.db</w:t>
      </w:r>
      <w:proofErr w:type="spellEnd"/>
      <w:r>
        <w:t xml:space="preserve"> and returns links between genes and exposomes based on input parameters or the parameter </w:t>
      </w:r>
      <w:r>
        <w:rPr>
          <w:spacing w:val="-2"/>
        </w:rPr>
        <w:t>file.</w:t>
      </w:r>
    </w:p>
    <w:p w14:paraId="65F93365" w14:textId="77777777" w:rsidR="000C2409" w:rsidRDefault="005E3753" w:rsidP="00A21774">
      <w:pPr>
        <w:pStyle w:val="ListParagraph"/>
        <w:numPr>
          <w:ilvl w:val="0"/>
          <w:numId w:val="3"/>
        </w:numPr>
        <w:tabs>
          <w:tab w:val="left" w:pos="959"/>
        </w:tabs>
        <w:spacing w:before="89" w:line="360" w:lineRule="auto"/>
        <w:ind w:left="759" w:hanging="179"/>
        <w:rPr>
          <w:b/>
          <w:sz w:val="20"/>
        </w:rPr>
      </w:pPr>
      <w:proofErr w:type="spellStart"/>
      <w:r>
        <w:rPr>
          <w:rFonts w:ascii="Courier New" w:hAnsi="Courier New"/>
          <w:sz w:val="20"/>
        </w:rPr>
        <w:t>path_in</w:t>
      </w:r>
      <w:proofErr w:type="spellEnd"/>
      <w:r>
        <w:rPr>
          <w:b/>
          <w:sz w:val="20"/>
        </w:rPr>
        <w:t xml:space="preserve">: </w:t>
      </w:r>
      <w:r>
        <w:rPr>
          <w:b/>
          <w:spacing w:val="-5"/>
          <w:sz w:val="20"/>
        </w:rPr>
        <w:t>str</w:t>
      </w:r>
    </w:p>
    <w:p w14:paraId="2435887A" w14:textId="77777777" w:rsidR="000C2409" w:rsidRDefault="005E3753" w:rsidP="00A21774">
      <w:pPr>
        <w:pStyle w:val="BodyText"/>
        <w:spacing w:before="50" w:line="360" w:lineRule="auto"/>
        <w:ind w:left="1160"/>
      </w:pPr>
      <w:r>
        <w:t xml:space="preserve">parameter file path with filter information, aggregation, and result file </w:t>
      </w:r>
      <w:r>
        <w:rPr>
          <w:spacing w:val="-2"/>
        </w:rPr>
        <w:t>path.</w:t>
      </w:r>
    </w:p>
    <w:p w14:paraId="34C1818B" w14:textId="77777777" w:rsidR="000C2409" w:rsidRDefault="005E3753" w:rsidP="00A21774">
      <w:pPr>
        <w:pStyle w:val="ListParagraph"/>
        <w:numPr>
          <w:ilvl w:val="0"/>
          <w:numId w:val="3"/>
        </w:numPr>
        <w:tabs>
          <w:tab w:val="left" w:pos="959"/>
        </w:tabs>
        <w:spacing w:before="123" w:line="360" w:lineRule="auto"/>
        <w:ind w:left="759" w:hanging="179"/>
        <w:rPr>
          <w:b/>
          <w:sz w:val="20"/>
        </w:rPr>
      </w:pPr>
      <w:proofErr w:type="spellStart"/>
      <w:r>
        <w:rPr>
          <w:rFonts w:ascii="Courier New" w:hAnsi="Courier New"/>
          <w:sz w:val="20"/>
        </w:rPr>
        <w:t>path_out</w:t>
      </w:r>
      <w:proofErr w:type="spellEnd"/>
      <w:r>
        <w:rPr>
          <w:b/>
          <w:sz w:val="20"/>
        </w:rPr>
        <w:t xml:space="preserve">: </w:t>
      </w:r>
      <w:r>
        <w:rPr>
          <w:b/>
          <w:spacing w:val="-5"/>
          <w:sz w:val="20"/>
        </w:rPr>
        <w:t>str</w:t>
      </w:r>
    </w:p>
    <w:p w14:paraId="7E93876F" w14:textId="77777777" w:rsidR="000C2409" w:rsidRDefault="005E3753" w:rsidP="00A21774">
      <w:pPr>
        <w:pStyle w:val="BodyText"/>
        <w:spacing w:before="50" w:line="360" w:lineRule="auto"/>
        <w:ind w:left="1160"/>
      </w:pPr>
      <w:r>
        <w:t xml:space="preserve">result file </w:t>
      </w:r>
      <w:r>
        <w:rPr>
          <w:spacing w:val="-2"/>
        </w:rPr>
        <w:t>path.</w:t>
      </w:r>
    </w:p>
    <w:p w14:paraId="7CBFBAA3" w14:textId="77777777" w:rsidR="000C2409" w:rsidRDefault="005E3753" w:rsidP="00A21774">
      <w:pPr>
        <w:pStyle w:val="ListParagraph"/>
        <w:numPr>
          <w:ilvl w:val="0"/>
          <w:numId w:val="3"/>
        </w:numPr>
        <w:tabs>
          <w:tab w:val="left" w:pos="959"/>
        </w:tabs>
        <w:spacing w:before="123" w:line="360" w:lineRule="auto"/>
        <w:ind w:left="759" w:hanging="179"/>
        <w:rPr>
          <w:b/>
          <w:sz w:val="20"/>
        </w:rPr>
      </w:pPr>
      <w:r>
        <w:rPr>
          <w:rFonts w:ascii="Courier New" w:hAnsi="Courier New"/>
          <w:sz w:val="20"/>
        </w:rPr>
        <w:t>term</w:t>
      </w:r>
      <w:r>
        <w:rPr>
          <w:b/>
          <w:sz w:val="20"/>
        </w:rPr>
        <w:t xml:space="preserve">: </w:t>
      </w:r>
      <w:r>
        <w:rPr>
          <w:b/>
          <w:spacing w:val="-2"/>
          <w:sz w:val="20"/>
        </w:rPr>
        <w:t>list[str]</w:t>
      </w:r>
    </w:p>
    <w:p w14:paraId="6267EF3B" w14:textId="77777777" w:rsidR="000C2409" w:rsidRDefault="005E3753" w:rsidP="00A21774">
      <w:pPr>
        <w:pStyle w:val="BodyText"/>
        <w:spacing w:before="50" w:line="360" w:lineRule="auto"/>
        <w:ind w:left="1160" w:right="797"/>
      </w:pPr>
      <w:r>
        <w:t>List of terms to filter passed through the function. If you inform the file with the parameters, the values</w:t>
      </w:r>
      <w:r>
        <w:rPr>
          <w:spacing w:val="80"/>
        </w:rPr>
        <w:t xml:space="preserve"> </w:t>
      </w:r>
      <w:r>
        <w:t>passed by this parameter will be disregarded.</w:t>
      </w:r>
    </w:p>
    <w:p w14:paraId="7D7C9E5F" w14:textId="271CFB24" w:rsidR="000C2409" w:rsidRDefault="005E3753" w:rsidP="00A21774">
      <w:pPr>
        <w:pStyle w:val="BodyText"/>
        <w:spacing w:before="137" w:line="360" w:lineRule="auto"/>
        <w:ind w:left="300" w:right="797"/>
      </w:pPr>
      <w:r>
        <w:t xml:space="preserve">It may return a </w:t>
      </w:r>
      <w:proofErr w:type="spellStart"/>
      <w:r>
        <w:t>boolean</w:t>
      </w:r>
      <w:proofErr w:type="spellEnd"/>
      <w:r>
        <w:t xml:space="preserve"> value if you have informed an output per file (</w:t>
      </w:r>
      <w:proofErr w:type="spellStart"/>
      <w:r>
        <w:rPr>
          <w:rFonts w:ascii="Courier New"/>
        </w:rPr>
        <w:t>path_out</w:t>
      </w:r>
      <w:proofErr w:type="spellEnd"/>
      <w:r>
        <w:t xml:space="preserve">) or a </w:t>
      </w:r>
      <w:proofErr w:type="spellStart"/>
      <w:r>
        <w:t>DataFrame</w:t>
      </w:r>
      <w:proofErr w:type="spellEnd"/>
      <w:r>
        <w:t xml:space="preserve"> if you have not informed an output file.</w:t>
      </w:r>
    </w:p>
    <w:p w14:paraId="32A56D7C" w14:textId="6059CB5B" w:rsidR="006A15AC" w:rsidRPr="00D42EAC" w:rsidRDefault="006A15AC" w:rsidP="00A21774">
      <w:pPr>
        <w:pStyle w:val="BodyText"/>
        <w:spacing w:before="5"/>
        <w:ind w:left="300"/>
        <w:rPr>
          <w:b/>
          <w:bCs/>
          <w:sz w:val="15"/>
        </w:rPr>
      </w:pPr>
      <w:r>
        <w:rPr>
          <w:b/>
          <w:bCs/>
        </w:rPr>
        <w:t>E</w:t>
      </w:r>
      <w:r w:rsidRPr="00D42EAC">
        <w:rPr>
          <w:b/>
          <w:bCs/>
        </w:rPr>
        <w:t>xample</w:t>
      </w:r>
      <w:r w:rsidR="00A21774">
        <w:rPr>
          <w:b/>
          <w:bCs/>
        </w:rPr>
        <w:tab/>
      </w:r>
      <w:r w:rsidR="00A21774">
        <w:rPr>
          <w:b/>
          <w:bCs/>
        </w:rPr>
        <w:tab/>
      </w:r>
    </w:p>
    <w:p w14:paraId="0D4B4284" w14:textId="77777777" w:rsidR="000C2409" w:rsidRDefault="005E3753">
      <w:pPr>
        <w:pStyle w:val="BodyText"/>
        <w:spacing w:before="100" w:line="254" w:lineRule="auto"/>
        <w:ind w:left="588" w:right="6721"/>
        <w:rPr>
          <w:rFonts w:ascii="Courier New"/>
        </w:rPr>
      </w:pPr>
      <w:r>
        <w:rPr>
          <w:rFonts w:ascii="Courier New"/>
        </w:rPr>
        <w:t>from</w:t>
      </w:r>
      <w:r>
        <w:rPr>
          <w:rFonts w:ascii="Courier New"/>
          <w:spacing w:val="-11"/>
        </w:rPr>
        <w:t xml:space="preserve"> </w:t>
      </w:r>
      <w:r>
        <w:rPr>
          <w:rFonts w:ascii="Courier New"/>
        </w:rPr>
        <w:t>igem.ge</w:t>
      </w:r>
      <w:r>
        <w:rPr>
          <w:rFonts w:ascii="Courier New"/>
          <w:spacing w:val="-11"/>
        </w:rPr>
        <w:t xml:space="preserve"> </w:t>
      </w:r>
      <w:r>
        <w:rPr>
          <w:rFonts w:ascii="Courier New"/>
        </w:rPr>
        <w:t>import</w:t>
      </w:r>
      <w:r>
        <w:rPr>
          <w:rFonts w:ascii="Courier New"/>
          <w:spacing w:val="-11"/>
        </w:rPr>
        <w:t xml:space="preserve"> </w:t>
      </w:r>
      <w:r>
        <w:rPr>
          <w:rFonts w:ascii="Courier New"/>
        </w:rPr>
        <w:t xml:space="preserve">filter </w:t>
      </w:r>
      <w:proofErr w:type="spellStart"/>
      <w:proofErr w:type="gramStart"/>
      <w:r>
        <w:rPr>
          <w:rFonts w:ascii="Courier New"/>
          <w:spacing w:val="-2"/>
        </w:rPr>
        <w:t>filter.gene</w:t>
      </w:r>
      <w:proofErr w:type="gramEnd"/>
      <w:r>
        <w:rPr>
          <w:rFonts w:ascii="Courier New"/>
          <w:spacing w:val="-2"/>
        </w:rPr>
        <w:t>_exposome</w:t>
      </w:r>
      <w:proofErr w:type="spellEnd"/>
      <w:r>
        <w:rPr>
          <w:rFonts w:ascii="Courier New"/>
          <w:spacing w:val="-2"/>
        </w:rPr>
        <w:t>(</w:t>
      </w:r>
    </w:p>
    <w:p w14:paraId="1B437522" w14:textId="77777777" w:rsidR="000C2409" w:rsidRDefault="005E3753">
      <w:pPr>
        <w:pStyle w:val="BodyText"/>
        <w:spacing w:line="254" w:lineRule="auto"/>
        <w:ind w:left="1308" w:right="4003"/>
        <w:rPr>
          <w:rFonts w:ascii="Courier New"/>
        </w:rPr>
      </w:pPr>
      <w:proofErr w:type="spellStart"/>
      <w:r>
        <w:rPr>
          <w:rFonts w:ascii="Courier New"/>
          <w:spacing w:val="-2"/>
        </w:rPr>
        <w:t>path_in</w:t>
      </w:r>
      <w:proofErr w:type="spellEnd"/>
      <w:r>
        <w:rPr>
          <w:rFonts w:ascii="Courier New"/>
          <w:spacing w:val="-2"/>
        </w:rPr>
        <w:t xml:space="preserve">="../../file.csv", </w:t>
      </w:r>
      <w:proofErr w:type="spellStart"/>
      <w:r>
        <w:rPr>
          <w:rFonts w:ascii="Courier New"/>
          <w:spacing w:val="-2"/>
        </w:rPr>
        <w:t>path_out</w:t>
      </w:r>
      <w:proofErr w:type="spellEnd"/>
      <w:r>
        <w:rPr>
          <w:rFonts w:ascii="Courier New"/>
          <w:spacing w:val="-2"/>
        </w:rPr>
        <w:t>="../../outcome.csv"</w:t>
      </w:r>
    </w:p>
    <w:p w14:paraId="05F14F27" w14:textId="77777777" w:rsidR="000C2409" w:rsidRDefault="005E3753">
      <w:pPr>
        <w:spacing w:line="226" w:lineRule="exact"/>
        <w:ind w:left="1308"/>
        <w:rPr>
          <w:rFonts w:ascii="Courier New"/>
          <w:sz w:val="20"/>
        </w:rPr>
      </w:pPr>
      <w:r>
        <w:rPr>
          <w:rFonts w:ascii="Courier New"/>
          <w:sz w:val="20"/>
        </w:rPr>
        <w:t>)</w:t>
      </w:r>
    </w:p>
    <w:p w14:paraId="15764EAE" w14:textId="77777777" w:rsidR="000C2409" w:rsidRDefault="005E3753">
      <w:pPr>
        <w:pStyle w:val="BodyText"/>
        <w:spacing w:before="13" w:line="254" w:lineRule="auto"/>
        <w:ind w:left="1308" w:right="6721" w:hanging="721"/>
        <w:rPr>
          <w:rFonts w:ascii="Courier New"/>
        </w:rPr>
      </w:pPr>
      <w:proofErr w:type="spellStart"/>
      <w:r>
        <w:rPr>
          <w:rFonts w:ascii="Courier New"/>
        </w:rPr>
        <w:t>df_result</w:t>
      </w:r>
      <w:proofErr w:type="spellEnd"/>
      <w:r>
        <w:rPr>
          <w:rFonts w:ascii="Courier New"/>
          <w:spacing w:val="-16"/>
        </w:rPr>
        <w:t xml:space="preserve"> </w:t>
      </w:r>
      <w:r>
        <w:rPr>
          <w:rFonts w:ascii="Courier New"/>
        </w:rPr>
        <w:t>=</w:t>
      </w:r>
      <w:r>
        <w:rPr>
          <w:rFonts w:ascii="Courier New"/>
          <w:spacing w:val="-16"/>
        </w:rPr>
        <w:t xml:space="preserve"> </w:t>
      </w:r>
      <w:proofErr w:type="spellStart"/>
      <w:proofErr w:type="gramStart"/>
      <w:r>
        <w:rPr>
          <w:rFonts w:ascii="Courier New"/>
        </w:rPr>
        <w:t>filter.gene</w:t>
      </w:r>
      <w:proofErr w:type="gramEnd"/>
      <w:r>
        <w:rPr>
          <w:rFonts w:ascii="Courier New"/>
        </w:rPr>
        <w:t>_exposome</w:t>
      </w:r>
      <w:proofErr w:type="spellEnd"/>
      <w:r>
        <w:rPr>
          <w:rFonts w:ascii="Courier New"/>
        </w:rPr>
        <w:t xml:space="preserve">( </w:t>
      </w:r>
      <w:r>
        <w:rPr>
          <w:rFonts w:ascii="Courier New"/>
          <w:spacing w:val="-2"/>
        </w:rPr>
        <w:t>term=["gene:246126"]</w:t>
      </w:r>
    </w:p>
    <w:p w14:paraId="76B535EF" w14:textId="77777777" w:rsidR="000C2409" w:rsidRDefault="005E3753">
      <w:pPr>
        <w:spacing w:line="226" w:lineRule="exact"/>
        <w:ind w:left="1308"/>
        <w:rPr>
          <w:rFonts w:ascii="Courier New"/>
          <w:sz w:val="20"/>
        </w:rPr>
      </w:pPr>
      <w:r>
        <w:rPr>
          <w:rFonts w:ascii="Courier New"/>
          <w:sz w:val="20"/>
        </w:rPr>
        <w:t>)</w:t>
      </w:r>
    </w:p>
    <w:p w14:paraId="20E31207" w14:textId="77777777" w:rsidR="000C2409" w:rsidRDefault="005E3753" w:rsidP="00A21774">
      <w:pPr>
        <w:pStyle w:val="BodyText"/>
        <w:spacing w:before="137" w:line="360" w:lineRule="auto"/>
        <w:ind w:left="300" w:right="797"/>
      </w:pPr>
      <w:r>
        <w:lastRenderedPageBreak/>
        <w:t>This</w:t>
      </w:r>
      <w:r w:rsidRPr="00A21774">
        <w:t xml:space="preserve"> </w:t>
      </w:r>
      <w:r>
        <w:t>function</w:t>
      </w:r>
      <w:r w:rsidRPr="00A21774">
        <w:t xml:space="preserve"> </w:t>
      </w:r>
      <w:r>
        <w:t>queries</w:t>
      </w:r>
      <w:r w:rsidRPr="00A21774">
        <w:t xml:space="preserve"> </w:t>
      </w:r>
      <w:proofErr w:type="spellStart"/>
      <w:r>
        <w:t>GE.db</w:t>
      </w:r>
      <w:proofErr w:type="spellEnd"/>
      <w:r w:rsidRPr="00A21774">
        <w:t xml:space="preserve"> </w:t>
      </w:r>
      <w:r>
        <w:t>and</w:t>
      </w:r>
      <w:r w:rsidRPr="00A21774">
        <w:t xml:space="preserve"> </w:t>
      </w:r>
      <w:r>
        <w:t>generates</w:t>
      </w:r>
      <w:r w:rsidRPr="00A21774">
        <w:t xml:space="preserve"> </w:t>
      </w:r>
      <w:r>
        <w:t>results</w:t>
      </w:r>
      <w:r w:rsidRPr="00A21774">
        <w:t xml:space="preserve"> </w:t>
      </w:r>
      <w:r>
        <w:t>showing</w:t>
      </w:r>
      <w:r w:rsidRPr="00A21774">
        <w:t xml:space="preserve"> </w:t>
      </w:r>
      <w:r>
        <w:t>links</w:t>
      </w:r>
      <w:r w:rsidRPr="00A21774">
        <w:t xml:space="preserve"> </w:t>
      </w:r>
      <w:r>
        <w:t>between</w:t>
      </w:r>
      <w:r w:rsidRPr="00A21774">
        <w:t xml:space="preserve"> </w:t>
      </w:r>
      <w:r>
        <w:t>genes</w:t>
      </w:r>
      <w:r w:rsidRPr="00A21774">
        <w:t xml:space="preserve"> </w:t>
      </w:r>
      <w:r>
        <w:t>and</w:t>
      </w:r>
      <w:r w:rsidRPr="00A21774">
        <w:t xml:space="preserve"> </w:t>
      </w:r>
      <w:r>
        <w:t>exposomes</w:t>
      </w:r>
      <w:r w:rsidRPr="00A21774">
        <w:t xml:space="preserve"> </w:t>
      </w:r>
      <w:r>
        <w:t>based</w:t>
      </w:r>
      <w:r w:rsidRPr="00A21774">
        <w:t xml:space="preserve"> </w:t>
      </w:r>
      <w:r>
        <w:t>on</w:t>
      </w:r>
      <w:r w:rsidRPr="00A21774">
        <w:t xml:space="preserve"> </w:t>
      </w:r>
      <w:r>
        <w:t xml:space="preserve">the provided parameters. The results can be saved in a specified output file path or returned as a </w:t>
      </w:r>
      <w:proofErr w:type="spellStart"/>
      <w:r>
        <w:t>DataFrame</w:t>
      </w:r>
      <w:proofErr w:type="spellEnd"/>
      <w:r>
        <w:t>.</w:t>
      </w:r>
    </w:p>
    <w:p w14:paraId="55528347" w14:textId="77777777" w:rsidR="006A15AC" w:rsidRDefault="006A15AC">
      <w:pPr>
        <w:pStyle w:val="BodyText"/>
        <w:ind w:left="97"/>
      </w:pPr>
    </w:p>
    <w:p w14:paraId="7EBD77A0" w14:textId="0F65F41C" w:rsidR="000C2409" w:rsidRDefault="005E3753">
      <w:pPr>
        <w:pStyle w:val="BodyText"/>
        <w:ind w:left="97"/>
      </w:pPr>
      <w:r>
        <w:rPr>
          <w:noProof/>
        </w:rPr>
        <mc:AlternateContent>
          <mc:Choice Requires="wps">
            <w:drawing>
              <wp:inline distT="0" distB="0" distL="0" distR="0" wp14:anchorId="31C6FCB2" wp14:editId="7110B655">
                <wp:extent cx="6670675" cy="259079"/>
                <wp:effectExtent l="0" t="0" r="9525" b="8255"/>
                <wp:docPr id="67" name="Text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1D8B1C6C" w14:textId="77777777" w:rsidR="000C2409" w:rsidRDefault="005E3753">
                            <w:pPr>
                              <w:spacing w:before="126" w:line="275" w:lineRule="exact"/>
                              <w:ind w:left="197"/>
                              <w:rPr>
                                <w:b/>
                                <w:color w:val="000000"/>
                              </w:rPr>
                            </w:pPr>
                            <w:bookmarkStart w:id="57" w:name="SNP_Exposome_Report"/>
                            <w:bookmarkStart w:id="58" w:name="_bookmark30"/>
                            <w:bookmarkEnd w:id="57"/>
                            <w:bookmarkEnd w:id="58"/>
                            <w:r>
                              <w:rPr>
                                <w:b/>
                                <w:color w:val="1F425B"/>
                              </w:rPr>
                              <w:t xml:space="preserve">SNP Exposome </w:t>
                            </w:r>
                            <w:r>
                              <w:rPr>
                                <w:b/>
                                <w:color w:val="1F425B"/>
                                <w:spacing w:val="-2"/>
                              </w:rPr>
                              <w:t>Report</w:t>
                            </w:r>
                          </w:p>
                        </w:txbxContent>
                      </wps:txbx>
                      <wps:bodyPr wrap="square" lIns="0" tIns="0" rIns="0" bIns="0" rtlCol="0">
                        <a:noAutofit/>
                      </wps:bodyPr>
                    </wps:wsp>
                  </a:graphicData>
                </a:graphic>
              </wp:inline>
            </w:drawing>
          </mc:Choice>
          <mc:Fallback>
            <w:pict>
              <v:shape w14:anchorId="31C6FCB2" id="Textbox 67" o:spid="_x0000_s1043" type="#_x0000_t202" style="width:525.25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" filled="f" stroked="f" strokeweight=".1058mm">
                <v:textbox inset="0,0,0,0">
                  <w:txbxContent>
                    <w:p w14:paraId="1D8B1C6C" w14:textId="77777777" w:rsidR="000C2409" w:rsidRDefault="005E3753">
                      <w:pPr>
                        <w:spacing w:before="126" w:line="275" w:lineRule="exact"/>
                        <w:ind w:left="197"/>
                        <w:rPr>
                          <w:b/>
                          <w:color w:val="000000"/>
                        </w:rPr>
                      </w:pPr>
                      <w:bookmarkStart w:id="87" w:name="SNP_Exposome_Report"/>
                      <w:bookmarkStart w:id="88" w:name="_bookmark30"/>
                      <w:bookmarkEnd w:id="87"/>
                      <w:bookmarkEnd w:id="88"/>
                      <w:r>
                        <w:rPr>
                          <w:b/>
                          <w:color w:val="1F425B"/>
                        </w:rPr>
                        <w:t xml:space="preserve">SNP Exposome </w:t>
                      </w:r>
                      <w:r>
                        <w:rPr>
                          <w:b/>
                          <w:color w:val="1F425B"/>
                          <w:spacing w:val="-2"/>
                        </w:rPr>
                        <w:t>Report</w:t>
                      </w:r>
                    </w:p>
                  </w:txbxContent>
                </v:textbox>
                <w10:anchorlock/>
              </v:shape>
            </w:pict>
          </mc:Fallback>
        </mc:AlternateContent>
      </w:r>
    </w:p>
    <w:p w14:paraId="1F33A0DB" w14:textId="77777777" w:rsidR="000C2409" w:rsidRDefault="005E3753" w:rsidP="00355718">
      <w:pPr>
        <w:spacing w:before="91" w:line="360" w:lineRule="auto"/>
        <w:ind w:left="300"/>
        <w:rPr>
          <w:sz w:val="20"/>
        </w:rPr>
      </w:pPr>
      <w:bookmarkStart w:id="59" w:name="_bookmark31"/>
      <w:bookmarkEnd w:id="59"/>
      <w:proofErr w:type="spellStart"/>
      <w:r>
        <w:rPr>
          <w:rFonts w:ascii="Courier New"/>
          <w:sz w:val="20"/>
        </w:rPr>
        <w:t>ge.filter.</w:t>
      </w:r>
      <w:r>
        <w:rPr>
          <w:rFonts w:ascii="Courier New"/>
          <w:b/>
          <w:sz w:val="20"/>
        </w:rPr>
        <w:t>snp_exposome</w:t>
      </w:r>
      <w:proofErr w:type="spellEnd"/>
      <w:r>
        <w:rPr>
          <w:rFonts w:ascii="Courier New"/>
          <w:b/>
          <w:spacing w:val="-65"/>
          <w:sz w:val="20"/>
        </w:rPr>
        <w:t xml:space="preserve"> </w:t>
      </w:r>
      <w:r>
        <w:rPr>
          <w:sz w:val="20"/>
        </w:rPr>
        <w:t>(</w:t>
      </w:r>
      <w:r>
        <w:rPr>
          <w:rFonts w:ascii="Courier New"/>
          <w:color w:val="2F2F2F"/>
          <w:sz w:val="20"/>
        </w:rPr>
        <w:t>*</w:t>
      </w:r>
      <w:proofErr w:type="spellStart"/>
      <w:r>
        <w:rPr>
          <w:rFonts w:ascii="Courier New"/>
          <w:sz w:val="20"/>
        </w:rPr>
        <w:t>args</w:t>
      </w:r>
      <w:proofErr w:type="spellEnd"/>
      <w:r>
        <w:rPr>
          <w:sz w:val="20"/>
        </w:rPr>
        <w:t xml:space="preserve">, </w:t>
      </w:r>
      <w:r>
        <w:rPr>
          <w:rFonts w:ascii="Courier New"/>
          <w:color w:val="2F2F2F"/>
          <w:spacing w:val="-2"/>
          <w:sz w:val="20"/>
        </w:rPr>
        <w:t>**</w:t>
      </w:r>
      <w:proofErr w:type="spellStart"/>
      <w:r>
        <w:rPr>
          <w:rFonts w:ascii="Courier New"/>
          <w:spacing w:val="-2"/>
          <w:sz w:val="20"/>
        </w:rPr>
        <w:t>kwargs</w:t>
      </w:r>
      <w:proofErr w:type="spellEnd"/>
      <w:r>
        <w:rPr>
          <w:spacing w:val="-2"/>
          <w:sz w:val="20"/>
        </w:rPr>
        <w:t>)</w:t>
      </w:r>
    </w:p>
    <w:p w14:paraId="1AAEBDD7" w14:textId="77777777" w:rsidR="000C2409" w:rsidRDefault="005E3753" w:rsidP="00A21774">
      <w:pPr>
        <w:pStyle w:val="BodyText"/>
        <w:spacing w:line="360" w:lineRule="auto"/>
        <w:ind w:left="300"/>
      </w:pPr>
      <w:r>
        <w:t xml:space="preserve">Queries </w:t>
      </w:r>
      <w:proofErr w:type="spellStart"/>
      <w:r>
        <w:t>GE.db</w:t>
      </w:r>
      <w:proofErr w:type="spellEnd"/>
      <w:r>
        <w:t xml:space="preserve"> and returns links between SNPs and exposomes based on input parameters or the parameter </w:t>
      </w:r>
      <w:r>
        <w:rPr>
          <w:spacing w:val="-2"/>
        </w:rPr>
        <w:t>file.</w:t>
      </w:r>
    </w:p>
    <w:p w14:paraId="029C2FE5" w14:textId="77777777" w:rsidR="000C2409" w:rsidRDefault="005E3753" w:rsidP="00A21774">
      <w:pPr>
        <w:pStyle w:val="ListParagraph"/>
        <w:numPr>
          <w:ilvl w:val="0"/>
          <w:numId w:val="3"/>
        </w:numPr>
        <w:tabs>
          <w:tab w:val="left" w:pos="959"/>
        </w:tabs>
        <w:spacing w:before="89" w:line="360" w:lineRule="auto"/>
        <w:ind w:left="759" w:hanging="179"/>
        <w:rPr>
          <w:b/>
          <w:sz w:val="20"/>
        </w:rPr>
      </w:pPr>
      <w:proofErr w:type="spellStart"/>
      <w:r>
        <w:rPr>
          <w:rFonts w:ascii="Courier New" w:hAnsi="Courier New"/>
          <w:sz w:val="20"/>
        </w:rPr>
        <w:t>path_in</w:t>
      </w:r>
      <w:proofErr w:type="spellEnd"/>
      <w:r>
        <w:rPr>
          <w:b/>
          <w:sz w:val="20"/>
        </w:rPr>
        <w:t xml:space="preserve">: </w:t>
      </w:r>
      <w:r>
        <w:rPr>
          <w:b/>
          <w:spacing w:val="-5"/>
          <w:sz w:val="20"/>
        </w:rPr>
        <w:t>str</w:t>
      </w:r>
    </w:p>
    <w:p w14:paraId="3CE6212F" w14:textId="77777777" w:rsidR="000C2409" w:rsidRDefault="005E3753" w:rsidP="00A21774">
      <w:pPr>
        <w:pStyle w:val="BodyText"/>
        <w:spacing w:before="50" w:line="360" w:lineRule="auto"/>
        <w:ind w:left="1160"/>
      </w:pPr>
      <w:r>
        <w:t xml:space="preserve">parameter file path with filter information, aggregation, and result file </w:t>
      </w:r>
      <w:r>
        <w:rPr>
          <w:spacing w:val="-2"/>
        </w:rPr>
        <w:t>path.</w:t>
      </w:r>
    </w:p>
    <w:p w14:paraId="6393DC5E" w14:textId="77777777" w:rsidR="000C2409" w:rsidRDefault="005E3753" w:rsidP="00A21774">
      <w:pPr>
        <w:pStyle w:val="ListParagraph"/>
        <w:numPr>
          <w:ilvl w:val="0"/>
          <w:numId w:val="3"/>
        </w:numPr>
        <w:tabs>
          <w:tab w:val="left" w:pos="959"/>
        </w:tabs>
        <w:spacing w:before="123" w:line="360" w:lineRule="auto"/>
        <w:ind w:left="759" w:hanging="179"/>
        <w:rPr>
          <w:b/>
          <w:sz w:val="20"/>
        </w:rPr>
      </w:pPr>
      <w:proofErr w:type="spellStart"/>
      <w:r>
        <w:rPr>
          <w:rFonts w:ascii="Courier New" w:hAnsi="Courier New"/>
          <w:sz w:val="20"/>
        </w:rPr>
        <w:t>path_out</w:t>
      </w:r>
      <w:proofErr w:type="spellEnd"/>
      <w:r>
        <w:rPr>
          <w:b/>
          <w:sz w:val="20"/>
        </w:rPr>
        <w:t xml:space="preserve">: </w:t>
      </w:r>
      <w:r>
        <w:rPr>
          <w:b/>
          <w:spacing w:val="-5"/>
          <w:sz w:val="20"/>
        </w:rPr>
        <w:t>str</w:t>
      </w:r>
    </w:p>
    <w:p w14:paraId="3A7A0041" w14:textId="77777777" w:rsidR="000C2409" w:rsidRDefault="005E3753" w:rsidP="00A21774">
      <w:pPr>
        <w:pStyle w:val="BodyText"/>
        <w:spacing w:before="50" w:line="360" w:lineRule="auto"/>
        <w:ind w:left="1160"/>
      </w:pPr>
      <w:r>
        <w:t xml:space="preserve">result file </w:t>
      </w:r>
      <w:r>
        <w:rPr>
          <w:spacing w:val="-2"/>
        </w:rPr>
        <w:t>path.</w:t>
      </w:r>
    </w:p>
    <w:p w14:paraId="75688BFC" w14:textId="77777777" w:rsidR="000C2409" w:rsidRDefault="005E3753" w:rsidP="00A21774">
      <w:pPr>
        <w:pStyle w:val="ListParagraph"/>
        <w:numPr>
          <w:ilvl w:val="0"/>
          <w:numId w:val="3"/>
        </w:numPr>
        <w:tabs>
          <w:tab w:val="left" w:pos="959"/>
        </w:tabs>
        <w:spacing w:before="123" w:line="360" w:lineRule="auto"/>
        <w:ind w:left="759" w:hanging="179"/>
        <w:rPr>
          <w:b/>
          <w:sz w:val="20"/>
        </w:rPr>
      </w:pPr>
      <w:r>
        <w:rPr>
          <w:rFonts w:ascii="Courier New" w:hAnsi="Courier New"/>
          <w:sz w:val="20"/>
        </w:rPr>
        <w:t>term</w:t>
      </w:r>
      <w:r>
        <w:rPr>
          <w:b/>
          <w:sz w:val="20"/>
        </w:rPr>
        <w:t xml:space="preserve">: </w:t>
      </w:r>
      <w:r>
        <w:rPr>
          <w:b/>
          <w:spacing w:val="-2"/>
          <w:sz w:val="20"/>
        </w:rPr>
        <w:t>list[str]</w:t>
      </w:r>
    </w:p>
    <w:p w14:paraId="46CF4299" w14:textId="77777777" w:rsidR="000C2409" w:rsidRDefault="005E3753" w:rsidP="00A21774">
      <w:pPr>
        <w:pStyle w:val="BodyText"/>
        <w:spacing w:before="50" w:line="360" w:lineRule="auto"/>
        <w:ind w:left="1160" w:right="797"/>
      </w:pPr>
      <w:r>
        <w:t>List of terms to filter passed through the function. If you inform the file with the parameters, the values</w:t>
      </w:r>
      <w:r>
        <w:rPr>
          <w:spacing w:val="80"/>
        </w:rPr>
        <w:t xml:space="preserve"> </w:t>
      </w:r>
      <w:r>
        <w:t>passed by this parameter will be disregarded.</w:t>
      </w:r>
    </w:p>
    <w:p w14:paraId="183AD1C2" w14:textId="16BB0582" w:rsidR="000C2409" w:rsidRDefault="000C2409" w:rsidP="00A21774">
      <w:pPr>
        <w:pStyle w:val="BodyText"/>
        <w:spacing w:before="9" w:line="360" w:lineRule="auto"/>
        <w:rPr>
          <w:sz w:val="8"/>
        </w:rPr>
      </w:pPr>
    </w:p>
    <w:p w14:paraId="7E138C53" w14:textId="2AEF97FE" w:rsidR="006A15AC" w:rsidRPr="00A21774" w:rsidRDefault="005E3753" w:rsidP="00A21774">
      <w:pPr>
        <w:pStyle w:val="BodyText"/>
        <w:spacing w:before="137" w:line="360" w:lineRule="auto"/>
        <w:ind w:left="300" w:right="797"/>
      </w:pPr>
      <w:r>
        <w:t xml:space="preserve">It may return a </w:t>
      </w:r>
      <w:proofErr w:type="spellStart"/>
      <w:r>
        <w:t>boolean</w:t>
      </w:r>
      <w:proofErr w:type="spellEnd"/>
      <w:r>
        <w:t xml:space="preserve"> value if you have informed an output per file (</w:t>
      </w:r>
      <w:proofErr w:type="spellStart"/>
      <w:r>
        <w:rPr>
          <w:rFonts w:ascii="Courier New"/>
        </w:rPr>
        <w:t>path_out</w:t>
      </w:r>
      <w:proofErr w:type="spellEnd"/>
      <w:r>
        <w:t xml:space="preserve">) or a </w:t>
      </w:r>
      <w:proofErr w:type="spellStart"/>
      <w:r>
        <w:t>DataFrame</w:t>
      </w:r>
      <w:proofErr w:type="spellEnd"/>
      <w:r>
        <w:t xml:space="preserve"> if you have not informed an output file.</w:t>
      </w:r>
    </w:p>
    <w:p w14:paraId="6270F6DB" w14:textId="22BB14A4" w:rsidR="006A15AC" w:rsidRPr="00D42EAC" w:rsidRDefault="006A15AC" w:rsidP="00A21774">
      <w:pPr>
        <w:pStyle w:val="BodyText"/>
        <w:spacing w:before="5"/>
        <w:ind w:left="300"/>
        <w:rPr>
          <w:b/>
          <w:bCs/>
          <w:sz w:val="15"/>
        </w:rPr>
      </w:pPr>
      <w:r>
        <w:rPr>
          <w:b/>
          <w:bCs/>
        </w:rPr>
        <w:t>E</w:t>
      </w:r>
      <w:r w:rsidRPr="00D42EAC">
        <w:rPr>
          <w:b/>
          <w:bCs/>
        </w:rPr>
        <w:t>xample</w:t>
      </w:r>
    </w:p>
    <w:p w14:paraId="34961250" w14:textId="77777777" w:rsidR="000C2409" w:rsidRDefault="005E3753">
      <w:pPr>
        <w:pStyle w:val="BodyText"/>
        <w:spacing w:before="100" w:line="254" w:lineRule="auto"/>
        <w:ind w:left="588" w:right="6721"/>
        <w:rPr>
          <w:rFonts w:ascii="Courier New"/>
        </w:rPr>
      </w:pPr>
      <w:r>
        <w:rPr>
          <w:rFonts w:ascii="Courier New"/>
        </w:rPr>
        <w:t>from</w:t>
      </w:r>
      <w:r>
        <w:rPr>
          <w:rFonts w:ascii="Courier New"/>
          <w:spacing w:val="-11"/>
        </w:rPr>
        <w:t xml:space="preserve"> </w:t>
      </w:r>
      <w:r>
        <w:rPr>
          <w:rFonts w:ascii="Courier New"/>
        </w:rPr>
        <w:t>igem.ge</w:t>
      </w:r>
      <w:r>
        <w:rPr>
          <w:rFonts w:ascii="Courier New"/>
          <w:spacing w:val="-11"/>
        </w:rPr>
        <w:t xml:space="preserve"> </w:t>
      </w:r>
      <w:r>
        <w:rPr>
          <w:rFonts w:ascii="Courier New"/>
        </w:rPr>
        <w:t>import</w:t>
      </w:r>
      <w:r>
        <w:rPr>
          <w:rFonts w:ascii="Courier New"/>
          <w:spacing w:val="-11"/>
        </w:rPr>
        <w:t xml:space="preserve"> </w:t>
      </w:r>
      <w:r>
        <w:rPr>
          <w:rFonts w:ascii="Courier New"/>
        </w:rPr>
        <w:t xml:space="preserve">filter </w:t>
      </w:r>
      <w:proofErr w:type="spellStart"/>
      <w:r>
        <w:rPr>
          <w:rFonts w:ascii="Courier New"/>
          <w:spacing w:val="-2"/>
        </w:rPr>
        <w:t>filter.snp_</w:t>
      </w:r>
      <w:proofErr w:type="gramStart"/>
      <w:r>
        <w:rPr>
          <w:rFonts w:ascii="Courier New"/>
          <w:spacing w:val="-2"/>
        </w:rPr>
        <w:t>exposome</w:t>
      </w:r>
      <w:proofErr w:type="spellEnd"/>
      <w:r>
        <w:rPr>
          <w:rFonts w:ascii="Courier New"/>
          <w:spacing w:val="-2"/>
        </w:rPr>
        <w:t>(</w:t>
      </w:r>
      <w:proofErr w:type="gramEnd"/>
    </w:p>
    <w:p w14:paraId="7C494F97" w14:textId="77777777" w:rsidR="000C2409" w:rsidRDefault="005E3753">
      <w:pPr>
        <w:pStyle w:val="BodyText"/>
        <w:spacing w:line="254" w:lineRule="auto"/>
        <w:ind w:left="1308" w:right="4003"/>
        <w:rPr>
          <w:rFonts w:ascii="Courier New"/>
        </w:rPr>
      </w:pPr>
      <w:proofErr w:type="spellStart"/>
      <w:r>
        <w:rPr>
          <w:rFonts w:ascii="Courier New"/>
          <w:spacing w:val="-2"/>
        </w:rPr>
        <w:t>path_in</w:t>
      </w:r>
      <w:proofErr w:type="spellEnd"/>
      <w:r>
        <w:rPr>
          <w:rFonts w:ascii="Courier New"/>
          <w:spacing w:val="-2"/>
        </w:rPr>
        <w:t xml:space="preserve">="../../file.csv", </w:t>
      </w:r>
      <w:proofErr w:type="spellStart"/>
      <w:r>
        <w:rPr>
          <w:rFonts w:ascii="Courier New"/>
          <w:spacing w:val="-2"/>
        </w:rPr>
        <w:t>path_out</w:t>
      </w:r>
      <w:proofErr w:type="spellEnd"/>
      <w:r>
        <w:rPr>
          <w:rFonts w:ascii="Courier New"/>
          <w:spacing w:val="-2"/>
        </w:rPr>
        <w:t>="../../outcome.csv"</w:t>
      </w:r>
    </w:p>
    <w:p w14:paraId="237F58F8" w14:textId="77777777" w:rsidR="000C2409" w:rsidRDefault="005E3753">
      <w:pPr>
        <w:spacing w:line="226" w:lineRule="exact"/>
        <w:ind w:left="1308"/>
        <w:rPr>
          <w:rFonts w:ascii="Courier New"/>
          <w:sz w:val="20"/>
        </w:rPr>
      </w:pPr>
      <w:r>
        <w:rPr>
          <w:rFonts w:ascii="Courier New"/>
          <w:sz w:val="20"/>
        </w:rPr>
        <w:t>)</w:t>
      </w:r>
    </w:p>
    <w:p w14:paraId="6784DCC3" w14:textId="77777777" w:rsidR="000C2409" w:rsidRDefault="005E3753">
      <w:pPr>
        <w:pStyle w:val="BodyText"/>
        <w:spacing w:before="13" w:line="254" w:lineRule="auto"/>
        <w:ind w:left="1308" w:right="6721" w:hanging="721"/>
        <w:rPr>
          <w:rFonts w:ascii="Courier New"/>
        </w:rPr>
      </w:pPr>
      <w:proofErr w:type="spellStart"/>
      <w:r>
        <w:rPr>
          <w:rFonts w:ascii="Courier New"/>
        </w:rPr>
        <w:t>df_result</w:t>
      </w:r>
      <w:proofErr w:type="spellEnd"/>
      <w:r>
        <w:rPr>
          <w:rFonts w:ascii="Courier New"/>
          <w:spacing w:val="-16"/>
        </w:rPr>
        <w:t xml:space="preserve"> </w:t>
      </w:r>
      <w:r>
        <w:rPr>
          <w:rFonts w:ascii="Courier New"/>
        </w:rPr>
        <w:t>=</w:t>
      </w:r>
      <w:r>
        <w:rPr>
          <w:rFonts w:ascii="Courier New"/>
          <w:spacing w:val="-16"/>
        </w:rPr>
        <w:t xml:space="preserve"> </w:t>
      </w:r>
      <w:proofErr w:type="spellStart"/>
      <w:r>
        <w:rPr>
          <w:rFonts w:ascii="Courier New"/>
        </w:rPr>
        <w:t>filter.snp_</w:t>
      </w:r>
      <w:proofErr w:type="gramStart"/>
      <w:r>
        <w:rPr>
          <w:rFonts w:ascii="Courier New"/>
        </w:rPr>
        <w:t>exposome</w:t>
      </w:r>
      <w:proofErr w:type="spellEnd"/>
      <w:r>
        <w:rPr>
          <w:rFonts w:ascii="Courier New"/>
        </w:rPr>
        <w:t xml:space="preserve">( </w:t>
      </w:r>
      <w:r>
        <w:rPr>
          <w:rFonts w:ascii="Courier New"/>
          <w:spacing w:val="-2"/>
        </w:rPr>
        <w:t>term</w:t>
      </w:r>
      <w:proofErr w:type="gramEnd"/>
      <w:r>
        <w:rPr>
          <w:rFonts w:ascii="Courier New"/>
          <w:spacing w:val="-2"/>
        </w:rPr>
        <w:t>=["gene:246126"]</w:t>
      </w:r>
    </w:p>
    <w:p w14:paraId="6F16074B" w14:textId="77777777" w:rsidR="000C2409" w:rsidRDefault="005E3753">
      <w:pPr>
        <w:spacing w:line="226" w:lineRule="exact"/>
        <w:ind w:left="1308"/>
        <w:rPr>
          <w:rFonts w:ascii="Courier New"/>
          <w:sz w:val="20"/>
        </w:rPr>
      </w:pPr>
      <w:r>
        <w:rPr>
          <w:rFonts w:ascii="Courier New"/>
          <w:sz w:val="20"/>
        </w:rPr>
        <w:t>)</w:t>
      </w:r>
    </w:p>
    <w:p w14:paraId="3B22BC03" w14:textId="77777777" w:rsidR="000C2409" w:rsidRDefault="005E3753" w:rsidP="00A21774">
      <w:pPr>
        <w:pStyle w:val="BodyText"/>
        <w:spacing w:before="158" w:line="360" w:lineRule="auto"/>
        <w:ind w:left="300" w:right="797"/>
      </w:pPr>
      <w:r>
        <w:t>This</w:t>
      </w:r>
      <w:r>
        <w:rPr>
          <w:spacing w:val="21"/>
        </w:rPr>
        <w:t xml:space="preserve"> </w:t>
      </w:r>
      <w:r>
        <w:t>function</w:t>
      </w:r>
      <w:r>
        <w:rPr>
          <w:spacing w:val="21"/>
        </w:rPr>
        <w:t xml:space="preserve"> </w:t>
      </w:r>
      <w:r>
        <w:t>queries</w:t>
      </w:r>
      <w:r>
        <w:rPr>
          <w:spacing w:val="21"/>
        </w:rPr>
        <w:t xml:space="preserve"> </w:t>
      </w:r>
      <w:proofErr w:type="spellStart"/>
      <w:r>
        <w:t>GE.db</w:t>
      </w:r>
      <w:proofErr w:type="spellEnd"/>
      <w:r>
        <w:rPr>
          <w:spacing w:val="21"/>
        </w:rPr>
        <w:t xml:space="preserve"> </w:t>
      </w:r>
      <w:r>
        <w:t>and</w:t>
      </w:r>
      <w:r>
        <w:rPr>
          <w:spacing w:val="21"/>
        </w:rPr>
        <w:t xml:space="preserve"> </w:t>
      </w:r>
      <w:r>
        <w:t>generates</w:t>
      </w:r>
      <w:r>
        <w:rPr>
          <w:spacing w:val="21"/>
        </w:rPr>
        <w:t xml:space="preserve"> </w:t>
      </w:r>
      <w:r>
        <w:t>results</w:t>
      </w:r>
      <w:r>
        <w:rPr>
          <w:spacing w:val="21"/>
        </w:rPr>
        <w:t xml:space="preserve"> </w:t>
      </w:r>
      <w:r>
        <w:t>showing</w:t>
      </w:r>
      <w:r>
        <w:rPr>
          <w:spacing w:val="21"/>
        </w:rPr>
        <w:t xml:space="preserve"> </w:t>
      </w:r>
      <w:r>
        <w:t>links</w:t>
      </w:r>
      <w:r>
        <w:rPr>
          <w:spacing w:val="21"/>
        </w:rPr>
        <w:t xml:space="preserve"> </w:t>
      </w:r>
      <w:r>
        <w:t>between</w:t>
      </w:r>
      <w:r>
        <w:rPr>
          <w:spacing w:val="21"/>
        </w:rPr>
        <w:t xml:space="preserve"> </w:t>
      </w:r>
      <w:r>
        <w:t>SNPs</w:t>
      </w:r>
      <w:r>
        <w:rPr>
          <w:spacing w:val="21"/>
        </w:rPr>
        <w:t xml:space="preserve"> </w:t>
      </w:r>
      <w:r>
        <w:t>and</w:t>
      </w:r>
      <w:r>
        <w:rPr>
          <w:spacing w:val="21"/>
        </w:rPr>
        <w:t xml:space="preserve"> </w:t>
      </w:r>
      <w:r>
        <w:t>exposomes</w:t>
      </w:r>
      <w:r>
        <w:rPr>
          <w:spacing w:val="21"/>
        </w:rPr>
        <w:t xml:space="preserve"> </w:t>
      </w:r>
      <w:r>
        <w:t>based</w:t>
      </w:r>
      <w:r>
        <w:rPr>
          <w:spacing w:val="21"/>
        </w:rPr>
        <w:t xml:space="preserve"> </w:t>
      </w:r>
      <w:r>
        <w:t>on</w:t>
      </w:r>
      <w:r>
        <w:rPr>
          <w:spacing w:val="21"/>
        </w:rPr>
        <w:t xml:space="preserve"> </w:t>
      </w:r>
      <w:r>
        <w:t xml:space="preserve">the provided parameters. The results can be saved in a specified output file path or returned as a </w:t>
      </w:r>
      <w:proofErr w:type="spellStart"/>
      <w:r>
        <w:t>DataFrame</w:t>
      </w:r>
      <w:proofErr w:type="spellEnd"/>
      <w:r>
        <w:t>.</w:t>
      </w:r>
    </w:p>
    <w:p w14:paraId="3E938AFE" w14:textId="77777777" w:rsidR="000C2409" w:rsidRDefault="005E3753">
      <w:pPr>
        <w:pStyle w:val="BodyText"/>
        <w:spacing w:before="10"/>
        <w:rPr>
          <w:sz w:val="13"/>
        </w:rPr>
      </w:pPr>
      <w:r>
        <w:rPr>
          <w:noProof/>
        </w:rPr>
        <mc:AlternateContent>
          <mc:Choice Requires="wps">
            <w:drawing>
              <wp:anchor distT="0" distB="0" distL="0" distR="0" simplePos="0" relativeHeight="487613952" behindDoc="1" locked="0" layoutInCell="1" allowOverlap="1" wp14:anchorId="76517966" wp14:editId="06683232">
                <wp:simplePos x="0" y="0"/>
                <wp:positionH relativeFrom="page">
                  <wp:posOffset>381200</wp:posOffset>
                </wp:positionH>
                <wp:positionV relativeFrom="paragraph">
                  <wp:posOffset>121125</wp:posOffset>
                </wp:positionV>
                <wp:extent cx="6670675" cy="259079"/>
                <wp:effectExtent l="0" t="0" r="9525" b="8255"/>
                <wp:wrapTopAndBottom/>
                <wp:docPr id="7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44BBAB83" w14:textId="2FD7EE76" w:rsidR="000C2409" w:rsidRDefault="005E3753">
                            <w:pPr>
                              <w:spacing w:before="126" w:line="275" w:lineRule="exact"/>
                              <w:ind w:left="197"/>
                              <w:rPr>
                                <w:b/>
                                <w:color w:val="000000"/>
                              </w:rPr>
                            </w:pPr>
                            <w:bookmarkStart w:id="60" w:name="Tags"/>
                            <w:bookmarkStart w:id="61" w:name="_bookmark33"/>
                            <w:bookmarkEnd w:id="60"/>
                            <w:bookmarkEnd w:id="61"/>
                            <w:r>
                              <w:rPr>
                                <w:b/>
                                <w:color w:val="1F425B"/>
                                <w:spacing w:val="-4"/>
                              </w:rPr>
                              <w:t>T</w:t>
                            </w:r>
                            <w:r w:rsidR="0066578F">
                              <w:rPr>
                                <w:b/>
                                <w:color w:val="1F425B"/>
                                <w:spacing w:val="-4"/>
                              </w:rPr>
                              <w:t>AG</w:t>
                            </w:r>
                            <w:ins w:id="62" w:author="Palmiero, Nikki" w:date="2023-06-27T13:32:00Z">
                              <w:r w:rsidR="000D519E">
                                <w:rPr>
                                  <w:b/>
                                  <w:color w:val="1F425B"/>
                                  <w:spacing w:val="-4"/>
                                </w:rPr>
                                <w:t>AGs</w:t>
                              </w:r>
                            </w:ins>
                            <w:del w:id="63" w:author="Palmiero, Nikki" w:date="2023-06-27T13:32:00Z">
                              <w:r w:rsidDel="000D519E">
                                <w:rPr>
                                  <w:b/>
                                  <w:color w:val="1F425B"/>
                                  <w:spacing w:val="-4"/>
                                </w:rPr>
                                <w:delText>ags</w:delText>
                              </w:r>
                            </w:del>
                          </w:p>
                        </w:txbxContent>
                      </wps:txbx>
                      <wps:bodyPr wrap="square" lIns="0" tIns="0" rIns="0" bIns="0" rtlCol="0">
                        <a:noAutofit/>
                      </wps:bodyPr>
                    </wps:wsp>
                  </a:graphicData>
                </a:graphic>
              </wp:anchor>
            </w:drawing>
          </mc:Choice>
          <mc:Fallback>
            <w:pict>
              <v:shape w14:anchorId="76517966" id="Textbox 71" o:spid="_x0000_s1044" type="#_x0000_t202" style="position:absolute;margin-left:30pt;margin-top:9.55pt;width:525.25pt;height:20.4pt;z-index:-15702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" filled="f" stroked="f" strokeweight=".1058mm">
                <v:textbox inset="0,0,0,0">
                  <w:txbxContent>
                    <w:p w14:paraId="44BBAB83" w14:textId="2FD7EE76" w:rsidR="000C2409" w:rsidRDefault="005E3753">
                      <w:pPr>
                        <w:spacing w:before="126" w:line="275" w:lineRule="exact"/>
                        <w:ind w:left="197"/>
                        <w:rPr>
                          <w:b/>
                          <w:color w:val="000000"/>
                        </w:rPr>
                      </w:pPr>
                      <w:bookmarkStart w:id="94" w:name="Tags"/>
                      <w:bookmarkStart w:id="95" w:name="_bookmark33"/>
                      <w:bookmarkEnd w:id="94"/>
                      <w:bookmarkEnd w:id="95"/>
                      <w:r>
                        <w:rPr>
                          <w:b/>
                          <w:color w:val="1F425B"/>
                          <w:spacing w:val="-4"/>
                        </w:rPr>
                        <w:t>T</w:t>
                      </w:r>
                      <w:r w:rsidR="0066578F">
                        <w:rPr>
                          <w:b/>
                          <w:color w:val="1F425B"/>
                          <w:spacing w:val="-4"/>
                        </w:rPr>
                        <w:t>AG</w:t>
                      </w:r>
                      <w:ins w:id="96" w:author="Palmiero, Nikki" w:date="2023-06-27T13:32:00Z">
                        <w:r w:rsidR="000D519E">
                          <w:rPr>
                            <w:b/>
                            <w:color w:val="1F425B"/>
                            <w:spacing w:val="-4"/>
                          </w:rPr>
                          <w:t>AGs</w:t>
                        </w:r>
                      </w:ins>
                      <w:del w:id="97" w:author="Palmiero, Nikki" w:date="2023-06-27T13:32:00Z">
                        <w:r w:rsidDel="000D519E">
                          <w:rPr>
                            <w:b/>
                            <w:color w:val="1F425B"/>
                            <w:spacing w:val="-4"/>
                          </w:rPr>
                          <w:delText>ags</w:delText>
                        </w:r>
                      </w:del>
                    </w:p>
                  </w:txbxContent>
                </v:textbox>
                <w10:wrap type="topAndBottom" anchorx="page"/>
              </v:shape>
            </w:pict>
          </mc:Fallback>
        </mc:AlternateContent>
      </w:r>
    </w:p>
    <w:p w14:paraId="3D480C30" w14:textId="77777777" w:rsidR="000C2409" w:rsidRDefault="005E3753" w:rsidP="00355718">
      <w:pPr>
        <w:pStyle w:val="BodyText"/>
        <w:spacing w:before="130" w:line="360" w:lineRule="auto"/>
        <w:ind w:left="300" w:right="797"/>
        <w:jc w:val="both"/>
      </w:pPr>
      <w:r>
        <w:t>A</w:t>
      </w:r>
      <w:r>
        <w:rPr>
          <w:spacing w:val="-1"/>
        </w:rPr>
        <w:t xml:space="preserve"> </w:t>
      </w:r>
      <w:r>
        <w:t>TAG</w:t>
      </w:r>
      <w:r>
        <w:rPr>
          <w:spacing w:val="-1"/>
        </w:rPr>
        <w:t xml:space="preserve"> </w:t>
      </w:r>
      <w:r>
        <w:t>in</w:t>
      </w:r>
      <w:r>
        <w:rPr>
          <w:spacing w:val="-1"/>
        </w:rPr>
        <w:t xml:space="preserve"> </w:t>
      </w:r>
      <w:r>
        <w:t>the</w:t>
      </w:r>
      <w:r>
        <w:rPr>
          <w:spacing w:val="-1"/>
        </w:rPr>
        <w:t xml:space="preserve"> </w:t>
      </w:r>
      <w:r>
        <w:t>context</w:t>
      </w:r>
      <w:r>
        <w:rPr>
          <w:spacing w:val="-1"/>
        </w:rPr>
        <w:t xml:space="preserve"> </w:t>
      </w:r>
      <w:r>
        <w:t>of</w:t>
      </w:r>
      <w:r>
        <w:rPr>
          <w:spacing w:val="-1"/>
        </w:rPr>
        <w:t xml:space="preserve"> </w:t>
      </w:r>
      <w:r>
        <w:t>the</w:t>
      </w:r>
      <w:r>
        <w:rPr>
          <w:spacing w:val="-1"/>
        </w:rPr>
        <w:t xml:space="preserve"> </w:t>
      </w:r>
      <w:proofErr w:type="spellStart"/>
      <w:proofErr w:type="gramStart"/>
      <w:r>
        <w:t>GE.Filter</w:t>
      </w:r>
      <w:proofErr w:type="spellEnd"/>
      <w:proofErr w:type="gramEnd"/>
      <w:r>
        <w:rPr>
          <w:spacing w:val="-1"/>
        </w:rPr>
        <w:t xml:space="preserve"> </w:t>
      </w:r>
      <w:r>
        <w:t>function</w:t>
      </w:r>
      <w:r>
        <w:rPr>
          <w:spacing w:val="-1"/>
        </w:rPr>
        <w:t xml:space="preserve"> </w:t>
      </w:r>
      <w:r>
        <w:t>is</w:t>
      </w:r>
      <w:r>
        <w:rPr>
          <w:spacing w:val="-1"/>
        </w:rPr>
        <w:t xml:space="preserve"> </w:t>
      </w:r>
      <w:r>
        <w:t>a</w:t>
      </w:r>
      <w:r>
        <w:rPr>
          <w:spacing w:val="-1"/>
        </w:rPr>
        <w:t xml:space="preserve"> </w:t>
      </w:r>
      <w:r>
        <w:t>unique</w:t>
      </w:r>
      <w:r>
        <w:rPr>
          <w:spacing w:val="-1"/>
        </w:rPr>
        <w:t xml:space="preserve"> </w:t>
      </w:r>
      <w:r>
        <w:t>identifier</w:t>
      </w:r>
      <w:r>
        <w:rPr>
          <w:spacing w:val="-1"/>
        </w:rPr>
        <w:t xml:space="preserve"> </w:t>
      </w:r>
      <w:r>
        <w:t>that</w:t>
      </w:r>
      <w:r>
        <w:rPr>
          <w:spacing w:val="-1"/>
        </w:rPr>
        <w:t xml:space="preserve"> </w:t>
      </w:r>
      <w:r>
        <w:t>helps</w:t>
      </w:r>
      <w:r>
        <w:rPr>
          <w:spacing w:val="-1"/>
        </w:rPr>
        <w:t xml:space="preserve"> </w:t>
      </w:r>
      <w:r>
        <w:t>you</w:t>
      </w:r>
      <w:r>
        <w:rPr>
          <w:spacing w:val="-1"/>
        </w:rPr>
        <w:t xml:space="preserve"> </w:t>
      </w:r>
      <w:r>
        <w:t>track</w:t>
      </w:r>
      <w:r>
        <w:rPr>
          <w:spacing w:val="-1"/>
        </w:rPr>
        <w:t xml:space="preserve"> </w:t>
      </w:r>
      <w:r>
        <w:t>and</w:t>
      </w:r>
      <w:r>
        <w:rPr>
          <w:spacing w:val="-1"/>
        </w:rPr>
        <w:t xml:space="preserve"> </w:t>
      </w:r>
      <w:r>
        <w:t>identify</w:t>
      </w:r>
      <w:r>
        <w:rPr>
          <w:spacing w:val="-1"/>
        </w:rPr>
        <w:t xml:space="preserve"> </w:t>
      </w:r>
      <w:r>
        <w:t>the</w:t>
      </w:r>
      <w:r>
        <w:rPr>
          <w:spacing w:val="-1"/>
        </w:rPr>
        <w:t xml:space="preserve"> </w:t>
      </w:r>
      <w:r>
        <w:t>version</w:t>
      </w:r>
      <w:r>
        <w:rPr>
          <w:spacing w:val="-1"/>
        </w:rPr>
        <w:t xml:space="preserve"> </w:t>
      </w:r>
      <w:r>
        <w:t>of</w:t>
      </w:r>
      <w:r>
        <w:rPr>
          <w:spacing w:val="-1"/>
        </w:rPr>
        <w:t xml:space="preserve"> </w:t>
      </w:r>
      <w:r>
        <w:t>the external dataset used in the IGEM query. It serves as a reference to the specific dataset version, allowing you to reproduce the same query in the future with the same dataset version.</w:t>
      </w:r>
    </w:p>
    <w:p w14:paraId="10086615" w14:textId="77777777" w:rsidR="000C2409" w:rsidRDefault="005E3753" w:rsidP="00355718">
      <w:pPr>
        <w:pStyle w:val="BodyText"/>
        <w:spacing w:before="120" w:line="360" w:lineRule="auto"/>
        <w:ind w:left="300" w:right="797"/>
        <w:jc w:val="both"/>
      </w:pPr>
      <w:r>
        <w:t>When you process (ETL) a specific external dataset, the TAG will indicate the version of the dataset used. For example, if you process one external dataset with version or ETAG 1, the TAG will show that the data comes from this dataset.</w:t>
      </w:r>
    </w:p>
    <w:p w14:paraId="2D40E289" w14:textId="77777777" w:rsidR="000C2409" w:rsidRDefault="005E3753" w:rsidP="00355718">
      <w:pPr>
        <w:pStyle w:val="BodyText"/>
        <w:spacing w:before="121" w:line="360" w:lineRule="auto"/>
        <w:ind w:left="300" w:right="797"/>
        <w:jc w:val="both"/>
      </w:pPr>
      <w:r>
        <w:t>In case the IGEM database is updated with a newer version of the external dataset, the TAG will reflect the most recent</w:t>
      </w:r>
      <w:r>
        <w:rPr>
          <w:spacing w:val="-1"/>
        </w:rPr>
        <w:t xml:space="preserve"> </w:t>
      </w:r>
      <w:r>
        <w:t>version.</w:t>
      </w:r>
      <w:r>
        <w:rPr>
          <w:spacing w:val="-1"/>
        </w:rPr>
        <w:t xml:space="preserve"> </w:t>
      </w:r>
      <w:r>
        <w:t>This</w:t>
      </w:r>
      <w:r>
        <w:rPr>
          <w:spacing w:val="-1"/>
        </w:rPr>
        <w:t xml:space="preserve"> </w:t>
      </w:r>
      <w:r>
        <w:t>helps</w:t>
      </w:r>
      <w:r>
        <w:rPr>
          <w:spacing w:val="-1"/>
        </w:rPr>
        <w:t xml:space="preserve"> </w:t>
      </w:r>
      <w:r>
        <w:t>researchers</w:t>
      </w:r>
      <w:r>
        <w:rPr>
          <w:spacing w:val="-1"/>
        </w:rPr>
        <w:t xml:space="preserve"> </w:t>
      </w:r>
      <w:r>
        <w:t>know</w:t>
      </w:r>
      <w:r>
        <w:rPr>
          <w:spacing w:val="-1"/>
        </w:rPr>
        <w:t xml:space="preserve"> </w:t>
      </w:r>
      <w:r>
        <w:t>which</w:t>
      </w:r>
      <w:r>
        <w:rPr>
          <w:spacing w:val="-1"/>
        </w:rPr>
        <w:t xml:space="preserve"> </w:t>
      </w:r>
      <w:r>
        <w:t>external</w:t>
      </w:r>
      <w:r>
        <w:rPr>
          <w:spacing w:val="-1"/>
        </w:rPr>
        <w:t xml:space="preserve"> </w:t>
      </w:r>
      <w:r>
        <w:t>dataset</w:t>
      </w:r>
      <w:r>
        <w:rPr>
          <w:spacing w:val="-1"/>
        </w:rPr>
        <w:t xml:space="preserve"> </w:t>
      </w:r>
      <w:r>
        <w:t>was</w:t>
      </w:r>
      <w:r>
        <w:rPr>
          <w:spacing w:val="-1"/>
        </w:rPr>
        <w:t xml:space="preserve"> </w:t>
      </w:r>
      <w:r>
        <w:t>used</w:t>
      </w:r>
      <w:r>
        <w:rPr>
          <w:spacing w:val="-1"/>
        </w:rPr>
        <w:t xml:space="preserve"> </w:t>
      </w:r>
      <w:r>
        <w:t>in</w:t>
      </w:r>
      <w:r>
        <w:rPr>
          <w:spacing w:val="-1"/>
        </w:rPr>
        <w:t xml:space="preserve"> </w:t>
      </w:r>
      <w:r>
        <w:t>their</w:t>
      </w:r>
      <w:r>
        <w:rPr>
          <w:spacing w:val="-1"/>
        </w:rPr>
        <w:t xml:space="preserve"> </w:t>
      </w:r>
      <w:r>
        <w:t>IGEM</w:t>
      </w:r>
      <w:r>
        <w:rPr>
          <w:spacing w:val="-1"/>
        </w:rPr>
        <w:t xml:space="preserve"> </w:t>
      </w:r>
      <w:r>
        <w:t>query</w:t>
      </w:r>
      <w:r>
        <w:rPr>
          <w:spacing w:val="-1"/>
        </w:rPr>
        <w:t xml:space="preserve"> </w:t>
      </w:r>
      <w:r>
        <w:t>and</w:t>
      </w:r>
      <w:r>
        <w:rPr>
          <w:spacing w:val="-1"/>
        </w:rPr>
        <w:t xml:space="preserve"> </w:t>
      </w:r>
      <w:r>
        <w:t>enables</w:t>
      </w:r>
      <w:r>
        <w:rPr>
          <w:spacing w:val="-1"/>
        </w:rPr>
        <w:t xml:space="preserve"> </w:t>
      </w:r>
      <w:r>
        <w:t>them to control and ensure the consistency of results when they want to replicate the same query in the future.</w:t>
      </w:r>
    </w:p>
    <w:p w14:paraId="2D3F705F" w14:textId="77777777" w:rsidR="000C2409" w:rsidRDefault="005E3753" w:rsidP="00355718">
      <w:pPr>
        <w:pStyle w:val="BodyText"/>
        <w:spacing w:before="121" w:line="360" w:lineRule="auto"/>
        <w:ind w:left="300" w:right="797"/>
        <w:jc w:val="both"/>
      </w:pPr>
      <w:r>
        <w:t xml:space="preserve">By referring to the TAG, researchers can track and document the specific dataset version used, providing </w:t>
      </w:r>
      <w:proofErr w:type="gramStart"/>
      <w:r>
        <w:t>transparency</w:t>
      </w:r>
      <w:proofErr w:type="gramEnd"/>
      <w:r>
        <w:t xml:space="preserve"> and facilitating reproducibility in their research.</w:t>
      </w:r>
    </w:p>
    <w:p w14:paraId="75C6B4BD" w14:textId="77777777" w:rsidR="000C2409" w:rsidRDefault="005E3753" w:rsidP="00355718">
      <w:pPr>
        <w:pStyle w:val="BodyText"/>
        <w:spacing w:before="120" w:line="360" w:lineRule="auto"/>
        <w:ind w:left="300" w:right="797"/>
        <w:jc w:val="both"/>
      </w:pPr>
      <w:r>
        <w:t>In</w:t>
      </w:r>
      <w:r>
        <w:rPr>
          <w:spacing w:val="-4"/>
        </w:rPr>
        <w:t xml:space="preserve"> </w:t>
      </w:r>
      <w:r>
        <w:t>summary,</w:t>
      </w:r>
      <w:r>
        <w:rPr>
          <w:spacing w:val="-4"/>
        </w:rPr>
        <w:t xml:space="preserve"> </w:t>
      </w:r>
      <w:r>
        <w:t>the</w:t>
      </w:r>
      <w:r>
        <w:rPr>
          <w:spacing w:val="-4"/>
        </w:rPr>
        <w:t xml:space="preserve"> </w:t>
      </w:r>
      <w:r>
        <w:t>TAG</w:t>
      </w:r>
      <w:r>
        <w:rPr>
          <w:spacing w:val="-4"/>
        </w:rPr>
        <w:t xml:space="preserve"> </w:t>
      </w:r>
      <w:r>
        <w:t>serves</w:t>
      </w:r>
      <w:r>
        <w:rPr>
          <w:spacing w:val="-4"/>
        </w:rPr>
        <w:t xml:space="preserve"> </w:t>
      </w:r>
      <w:r>
        <w:t>as</w:t>
      </w:r>
      <w:r>
        <w:rPr>
          <w:spacing w:val="-4"/>
        </w:rPr>
        <w:t xml:space="preserve"> </w:t>
      </w:r>
      <w:r>
        <w:t>a</w:t>
      </w:r>
      <w:r>
        <w:rPr>
          <w:spacing w:val="-4"/>
        </w:rPr>
        <w:t xml:space="preserve"> </w:t>
      </w:r>
      <w:r>
        <w:t>unique</w:t>
      </w:r>
      <w:r>
        <w:rPr>
          <w:spacing w:val="-4"/>
        </w:rPr>
        <w:t xml:space="preserve"> </w:t>
      </w:r>
      <w:r>
        <w:t>identifier</w:t>
      </w:r>
      <w:r>
        <w:rPr>
          <w:spacing w:val="-4"/>
        </w:rPr>
        <w:t xml:space="preserve"> </w:t>
      </w:r>
      <w:r>
        <w:t>that</w:t>
      </w:r>
      <w:r>
        <w:rPr>
          <w:spacing w:val="-4"/>
        </w:rPr>
        <w:t xml:space="preserve"> </w:t>
      </w:r>
      <w:r>
        <w:t>indicates</w:t>
      </w:r>
      <w:r>
        <w:rPr>
          <w:spacing w:val="-4"/>
        </w:rPr>
        <w:t xml:space="preserve"> </w:t>
      </w:r>
      <w:r>
        <w:t>the</w:t>
      </w:r>
      <w:r>
        <w:rPr>
          <w:spacing w:val="-4"/>
        </w:rPr>
        <w:t xml:space="preserve"> </w:t>
      </w:r>
      <w:r>
        <w:t>version</w:t>
      </w:r>
      <w:r>
        <w:rPr>
          <w:spacing w:val="-4"/>
        </w:rPr>
        <w:t xml:space="preserve"> </w:t>
      </w:r>
      <w:r>
        <w:t>of</w:t>
      </w:r>
      <w:r>
        <w:rPr>
          <w:spacing w:val="-4"/>
        </w:rPr>
        <w:t xml:space="preserve"> </w:t>
      </w:r>
      <w:r>
        <w:t>the</w:t>
      </w:r>
      <w:r>
        <w:rPr>
          <w:spacing w:val="-4"/>
        </w:rPr>
        <w:t xml:space="preserve"> </w:t>
      </w:r>
      <w:r>
        <w:t>external</w:t>
      </w:r>
      <w:r>
        <w:rPr>
          <w:spacing w:val="-4"/>
        </w:rPr>
        <w:t xml:space="preserve"> </w:t>
      </w:r>
      <w:r>
        <w:t>dataset</w:t>
      </w:r>
      <w:r>
        <w:rPr>
          <w:spacing w:val="-4"/>
        </w:rPr>
        <w:t xml:space="preserve"> </w:t>
      </w:r>
      <w:r>
        <w:t>used</w:t>
      </w:r>
      <w:r>
        <w:rPr>
          <w:spacing w:val="-4"/>
        </w:rPr>
        <w:t xml:space="preserve"> </w:t>
      </w:r>
      <w:r>
        <w:t>in</w:t>
      </w:r>
      <w:r>
        <w:rPr>
          <w:spacing w:val="-4"/>
        </w:rPr>
        <w:t xml:space="preserve"> </w:t>
      </w:r>
      <w:r>
        <w:t>the</w:t>
      </w:r>
      <w:r>
        <w:rPr>
          <w:spacing w:val="-4"/>
        </w:rPr>
        <w:t xml:space="preserve"> </w:t>
      </w:r>
      <w:r>
        <w:t>IGEM query, allowing researchers to reproduce the same query with the same dataset version in the future.</w:t>
      </w:r>
    </w:p>
    <w:p w14:paraId="6310BAC2" w14:textId="0DD01632" w:rsidR="000C2409" w:rsidRDefault="005E3753" w:rsidP="00355718">
      <w:pPr>
        <w:spacing w:before="121" w:line="360" w:lineRule="auto"/>
        <w:ind w:left="300"/>
        <w:jc w:val="both"/>
        <w:rPr>
          <w:spacing w:val="-2"/>
          <w:sz w:val="20"/>
        </w:rPr>
      </w:pPr>
      <w:bookmarkStart w:id="64" w:name="_bookmark34"/>
      <w:bookmarkEnd w:id="64"/>
      <w:proofErr w:type="spellStart"/>
      <w:proofErr w:type="gramStart"/>
      <w:r>
        <w:rPr>
          <w:rFonts w:ascii="Courier New"/>
          <w:sz w:val="20"/>
        </w:rPr>
        <w:lastRenderedPageBreak/>
        <w:t>ge.filter</w:t>
      </w:r>
      <w:proofErr w:type="gramEnd"/>
      <w:r>
        <w:rPr>
          <w:rFonts w:ascii="Courier New"/>
          <w:sz w:val="20"/>
        </w:rPr>
        <w:t>.</w:t>
      </w:r>
      <w:r>
        <w:rPr>
          <w:rFonts w:ascii="Courier New"/>
          <w:b/>
          <w:sz w:val="20"/>
        </w:rPr>
        <w:t>create_tag</w:t>
      </w:r>
      <w:proofErr w:type="spellEnd"/>
      <w:r>
        <w:rPr>
          <w:rFonts w:ascii="Courier New"/>
          <w:b/>
          <w:spacing w:val="-65"/>
          <w:sz w:val="20"/>
        </w:rPr>
        <w:t xml:space="preserve"> </w:t>
      </w:r>
      <w:r>
        <w:rPr>
          <w:spacing w:val="-2"/>
          <w:sz w:val="20"/>
        </w:rPr>
        <w:t>(</w:t>
      </w:r>
      <w:r>
        <w:rPr>
          <w:rFonts w:ascii="Courier New"/>
          <w:spacing w:val="-2"/>
          <w:sz w:val="20"/>
        </w:rPr>
        <w:t>connectors</w:t>
      </w:r>
      <w:r>
        <w:rPr>
          <w:spacing w:val="-2"/>
          <w:sz w:val="20"/>
        </w:rPr>
        <w:t>)</w:t>
      </w:r>
    </w:p>
    <w:p w14:paraId="1B28AB95" w14:textId="18F51916" w:rsidR="000C2409" w:rsidRDefault="005E3753" w:rsidP="00355718">
      <w:pPr>
        <w:pStyle w:val="BodyText"/>
        <w:spacing w:line="360" w:lineRule="auto"/>
        <w:ind w:left="500" w:right="797"/>
        <w:rPr>
          <w:sz w:val="13"/>
        </w:rPr>
      </w:pPr>
      <w:r>
        <w:t xml:space="preserve">Function to create a TAG with Current connector in </w:t>
      </w:r>
      <w:proofErr w:type="spellStart"/>
      <w:r>
        <w:t>TermMap</w:t>
      </w:r>
      <w:proofErr w:type="spellEnd"/>
      <w:r>
        <w:t xml:space="preserve">. The IDs generated in the TAG are the </w:t>
      </w:r>
      <w:proofErr w:type="spellStart"/>
      <w:r>
        <w:t>WFControl</w:t>
      </w:r>
      <w:proofErr w:type="spellEnd"/>
      <w:r>
        <w:t xml:space="preserve"> table IDs with Current status.</w:t>
      </w:r>
    </w:p>
    <w:p w14:paraId="7CBBFA1B" w14:textId="77777777" w:rsidR="000C2409" w:rsidRDefault="005E3753" w:rsidP="00355718">
      <w:pPr>
        <w:pStyle w:val="ListParagraph"/>
        <w:numPr>
          <w:ilvl w:val="0"/>
          <w:numId w:val="3"/>
        </w:numPr>
        <w:tabs>
          <w:tab w:val="left" w:pos="959"/>
        </w:tabs>
        <w:spacing w:before="89" w:line="360" w:lineRule="auto"/>
        <w:ind w:left="959" w:hanging="179"/>
        <w:rPr>
          <w:b/>
          <w:sz w:val="20"/>
        </w:rPr>
      </w:pPr>
      <w:r>
        <w:rPr>
          <w:rFonts w:ascii="Courier New" w:hAnsi="Courier New"/>
          <w:sz w:val="20"/>
        </w:rPr>
        <w:t>connectors</w:t>
      </w:r>
      <w:r>
        <w:rPr>
          <w:b/>
          <w:sz w:val="20"/>
        </w:rPr>
        <w:t xml:space="preserve">: </w:t>
      </w:r>
      <w:r>
        <w:rPr>
          <w:b/>
          <w:spacing w:val="-4"/>
          <w:sz w:val="20"/>
        </w:rPr>
        <w:t>list</w:t>
      </w:r>
    </w:p>
    <w:p w14:paraId="5276D5C5" w14:textId="77777777" w:rsidR="000C2409" w:rsidRDefault="005E3753" w:rsidP="00355718">
      <w:pPr>
        <w:pStyle w:val="BodyText"/>
        <w:spacing w:before="50" w:line="360" w:lineRule="auto"/>
        <w:ind w:left="1360"/>
      </w:pPr>
      <w:r>
        <w:t xml:space="preserve">List of connector </w:t>
      </w:r>
      <w:r>
        <w:rPr>
          <w:spacing w:val="-2"/>
        </w:rPr>
        <w:t>names.</w:t>
      </w:r>
    </w:p>
    <w:p w14:paraId="7AC289C2" w14:textId="77777777" w:rsidR="000C2409" w:rsidRDefault="005E3753" w:rsidP="00355718">
      <w:pPr>
        <w:pStyle w:val="BodyText"/>
        <w:spacing w:before="125" w:line="360" w:lineRule="auto"/>
        <w:ind w:left="500" w:right="797"/>
        <w:jc w:val="both"/>
      </w:pPr>
      <w:r>
        <w:t xml:space="preserve">This function generates a TAG string based on the current connector in </w:t>
      </w:r>
      <w:proofErr w:type="spellStart"/>
      <w:r>
        <w:t>TermMap</w:t>
      </w:r>
      <w:proofErr w:type="spellEnd"/>
      <w:r>
        <w:t xml:space="preserve">. It takes a list of connector names as input and retrieves the last IDs with a “Current” status from the </w:t>
      </w:r>
      <w:proofErr w:type="spellStart"/>
      <w:r>
        <w:t>WFControl</w:t>
      </w:r>
      <w:proofErr w:type="spellEnd"/>
      <w:r>
        <w:t xml:space="preserve"> table. It then generates a TAG</w:t>
      </w:r>
      <w:r>
        <w:rPr>
          <w:spacing w:val="-4"/>
        </w:rPr>
        <w:t xml:space="preserve"> </w:t>
      </w:r>
      <w:r>
        <w:t>string</w:t>
      </w:r>
      <w:r>
        <w:rPr>
          <w:spacing w:val="-4"/>
        </w:rPr>
        <w:t xml:space="preserve"> </w:t>
      </w:r>
      <w:r>
        <w:t>using</w:t>
      </w:r>
      <w:r>
        <w:rPr>
          <w:spacing w:val="-4"/>
        </w:rPr>
        <w:t xml:space="preserve"> </w:t>
      </w:r>
      <w:r>
        <w:t>the</w:t>
      </w:r>
      <w:r>
        <w:rPr>
          <w:spacing w:val="-4"/>
        </w:rPr>
        <w:t xml:space="preserve"> </w:t>
      </w:r>
      <w:r>
        <w:t>retrieved</w:t>
      </w:r>
      <w:r>
        <w:rPr>
          <w:spacing w:val="-4"/>
        </w:rPr>
        <w:t xml:space="preserve"> </w:t>
      </w:r>
      <w:r>
        <w:t>IDs.</w:t>
      </w:r>
      <w:r>
        <w:rPr>
          <w:spacing w:val="-4"/>
        </w:rPr>
        <w:t xml:space="preserve"> </w:t>
      </w:r>
      <w:r>
        <w:t>The</w:t>
      </w:r>
      <w:r>
        <w:rPr>
          <w:spacing w:val="-4"/>
        </w:rPr>
        <w:t xml:space="preserve"> </w:t>
      </w:r>
      <w:r>
        <w:t>TAG</w:t>
      </w:r>
      <w:r>
        <w:rPr>
          <w:spacing w:val="-4"/>
        </w:rPr>
        <w:t xml:space="preserve"> </w:t>
      </w:r>
      <w:r>
        <w:t>string</w:t>
      </w:r>
      <w:r>
        <w:rPr>
          <w:spacing w:val="-4"/>
        </w:rPr>
        <w:t xml:space="preserve"> </w:t>
      </w:r>
      <w:r>
        <w:t>helps</w:t>
      </w:r>
      <w:r>
        <w:rPr>
          <w:spacing w:val="-4"/>
        </w:rPr>
        <w:t xml:space="preserve"> </w:t>
      </w:r>
      <w:r>
        <w:t>researchers</w:t>
      </w:r>
      <w:r>
        <w:rPr>
          <w:spacing w:val="-4"/>
        </w:rPr>
        <w:t xml:space="preserve"> </w:t>
      </w:r>
      <w:r>
        <w:t>know</w:t>
      </w:r>
      <w:r>
        <w:rPr>
          <w:spacing w:val="-4"/>
        </w:rPr>
        <w:t xml:space="preserve"> </w:t>
      </w:r>
      <w:r>
        <w:t>which</w:t>
      </w:r>
      <w:r>
        <w:rPr>
          <w:spacing w:val="-4"/>
        </w:rPr>
        <w:t xml:space="preserve"> </w:t>
      </w:r>
      <w:r>
        <w:t>external</w:t>
      </w:r>
      <w:r>
        <w:rPr>
          <w:spacing w:val="-4"/>
        </w:rPr>
        <w:t xml:space="preserve"> </w:t>
      </w:r>
      <w:r>
        <w:t>dataset</w:t>
      </w:r>
      <w:r>
        <w:rPr>
          <w:spacing w:val="-4"/>
        </w:rPr>
        <w:t xml:space="preserve"> </w:t>
      </w:r>
      <w:r>
        <w:t>was</w:t>
      </w:r>
      <w:r>
        <w:rPr>
          <w:spacing w:val="-4"/>
        </w:rPr>
        <w:t xml:space="preserve"> </w:t>
      </w:r>
      <w:r>
        <w:t>used</w:t>
      </w:r>
      <w:r>
        <w:rPr>
          <w:spacing w:val="-4"/>
        </w:rPr>
        <w:t xml:space="preserve"> </w:t>
      </w:r>
      <w:r>
        <w:t>in</w:t>
      </w:r>
      <w:r>
        <w:rPr>
          <w:spacing w:val="-4"/>
        </w:rPr>
        <w:t xml:space="preserve"> </w:t>
      </w:r>
      <w:r>
        <w:t>the IGEM query and provides control to use the same version of the dataset in future consultations to IGEM.</w:t>
      </w:r>
    </w:p>
    <w:p w14:paraId="142BC998" w14:textId="77777777" w:rsidR="000C2409" w:rsidRDefault="005E3753" w:rsidP="00355718">
      <w:pPr>
        <w:pStyle w:val="BodyText"/>
        <w:spacing w:before="121" w:line="360" w:lineRule="auto"/>
        <w:ind w:left="500" w:right="797"/>
        <w:jc w:val="both"/>
      </w:pPr>
      <w:r>
        <w:t>The generated TAG string follows the format “</w:t>
      </w:r>
      <w:proofErr w:type="spellStart"/>
      <w:r>
        <w:t>GE.db</w:t>
      </w:r>
      <w:proofErr w:type="spellEnd"/>
      <w:r>
        <w:t>-TAG:&lt;</w:t>
      </w:r>
      <w:proofErr w:type="spellStart"/>
      <w:r>
        <w:t>tag_ids</w:t>
      </w:r>
      <w:proofErr w:type="spellEnd"/>
      <w:r>
        <w:t>&gt;”, where “&lt;</w:t>
      </w:r>
      <w:proofErr w:type="spellStart"/>
      <w:r>
        <w:t>tag_ids</w:t>
      </w:r>
      <w:proofErr w:type="spellEnd"/>
      <w:r>
        <w:t xml:space="preserve">&gt;” is a hyphen-separated string of the </w:t>
      </w:r>
      <w:proofErr w:type="spellStart"/>
      <w:r>
        <w:t>WFControl</w:t>
      </w:r>
      <w:proofErr w:type="spellEnd"/>
      <w:r>
        <w:t xml:space="preserve"> table IDs.</w:t>
      </w:r>
    </w:p>
    <w:p w14:paraId="6EE19845" w14:textId="77777777" w:rsidR="000C2409" w:rsidRDefault="005E3753" w:rsidP="00355718">
      <w:pPr>
        <w:spacing w:before="121" w:line="360" w:lineRule="auto"/>
        <w:ind w:left="300"/>
        <w:rPr>
          <w:sz w:val="20"/>
        </w:rPr>
      </w:pPr>
      <w:bookmarkStart w:id="65" w:name="_bookmark36"/>
      <w:bookmarkEnd w:id="65"/>
      <w:proofErr w:type="spellStart"/>
      <w:r>
        <w:rPr>
          <w:rFonts w:ascii="Courier New"/>
          <w:sz w:val="20"/>
        </w:rPr>
        <w:t>ge.filter.</w:t>
      </w:r>
      <w:r>
        <w:rPr>
          <w:rFonts w:ascii="Courier New"/>
          <w:b/>
          <w:sz w:val="20"/>
        </w:rPr>
        <w:t>get_tag</w:t>
      </w:r>
      <w:proofErr w:type="spellEnd"/>
      <w:r>
        <w:rPr>
          <w:rFonts w:ascii="Courier New"/>
          <w:b/>
          <w:spacing w:val="-65"/>
          <w:sz w:val="20"/>
        </w:rPr>
        <w:t xml:space="preserve"> </w:t>
      </w:r>
      <w:r>
        <w:rPr>
          <w:spacing w:val="-2"/>
          <w:sz w:val="20"/>
        </w:rPr>
        <w:t>(</w:t>
      </w:r>
      <w:r>
        <w:rPr>
          <w:rFonts w:ascii="Courier New"/>
          <w:spacing w:val="-2"/>
          <w:sz w:val="20"/>
        </w:rPr>
        <w:t>tag</w:t>
      </w:r>
      <w:r>
        <w:rPr>
          <w:spacing w:val="-2"/>
          <w:sz w:val="20"/>
        </w:rPr>
        <w:t>)</w:t>
      </w:r>
    </w:p>
    <w:p w14:paraId="5F9B76EA" w14:textId="77777777" w:rsidR="000C2409" w:rsidRDefault="005E3753" w:rsidP="00355718">
      <w:pPr>
        <w:pStyle w:val="BodyText"/>
        <w:spacing w:line="360" w:lineRule="auto"/>
        <w:ind w:left="500"/>
        <w:jc w:val="both"/>
      </w:pPr>
      <w:r>
        <w:t xml:space="preserve">Function to retrieve </w:t>
      </w:r>
      <w:proofErr w:type="spellStart"/>
      <w:r>
        <w:t>WFControl</w:t>
      </w:r>
      <w:proofErr w:type="spellEnd"/>
      <w:r>
        <w:t xml:space="preserve"> data based on a </w:t>
      </w:r>
      <w:r>
        <w:rPr>
          <w:spacing w:val="-4"/>
        </w:rPr>
        <w:t>TAG.</w:t>
      </w:r>
    </w:p>
    <w:p w14:paraId="3AAEF1D5" w14:textId="77777777" w:rsidR="000C2409" w:rsidRDefault="005E3753" w:rsidP="00355718">
      <w:pPr>
        <w:pStyle w:val="ListParagraph"/>
        <w:numPr>
          <w:ilvl w:val="0"/>
          <w:numId w:val="3"/>
        </w:numPr>
        <w:tabs>
          <w:tab w:val="left" w:pos="959"/>
        </w:tabs>
        <w:spacing w:before="89" w:line="360" w:lineRule="auto"/>
        <w:ind w:left="959" w:hanging="179"/>
        <w:rPr>
          <w:b/>
          <w:sz w:val="20"/>
        </w:rPr>
      </w:pPr>
      <w:r>
        <w:rPr>
          <w:rFonts w:ascii="Courier New" w:hAnsi="Courier New"/>
          <w:sz w:val="20"/>
        </w:rPr>
        <w:t>tag</w:t>
      </w:r>
      <w:r>
        <w:rPr>
          <w:b/>
          <w:sz w:val="20"/>
        </w:rPr>
        <w:t xml:space="preserve">: </w:t>
      </w:r>
      <w:r>
        <w:rPr>
          <w:b/>
          <w:spacing w:val="-5"/>
          <w:sz w:val="20"/>
        </w:rPr>
        <w:t>str</w:t>
      </w:r>
    </w:p>
    <w:p w14:paraId="64803E96" w14:textId="77777777" w:rsidR="000C2409" w:rsidRDefault="005E3753" w:rsidP="00355718">
      <w:pPr>
        <w:pStyle w:val="BodyText"/>
        <w:spacing w:before="50" w:line="360" w:lineRule="auto"/>
        <w:ind w:left="1360"/>
      </w:pPr>
      <w:r>
        <w:t xml:space="preserve">TAG </w:t>
      </w:r>
      <w:r>
        <w:rPr>
          <w:spacing w:val="-2"/>
        </w:rPr>
        <w:t>string.</w:t>
      </w:r>
    </w:p>
    <w:p w14:paraId="288F8BBE" w14:textId="77777777" w:rsidR="000C2409" w:rsidRDefault="005E3753" w:rsidP="00355718">
      <w:pPr>
        <w:pStyle w:val="BodyText"/>
        <w:spacing w:before="125" w:line="360" w:lineRule="auto"/>
        <w:ind w:left="500" w:right="797"/>
        <w:jc w:val="both"/>
      </w:pPr>
      <w:r>
        <w:t xml:space="preserve">This function retrieves </w:t>
      </w:r>
      <w:proofErr w:type="spellStart"/>
      <w:r>
        <w:t>WFControl</w:t>
      </w:r>
      <w:proofErr w:type="spellEnd"/>
      <w:r>
        <w:t xml:space="preserve"> data based on a TAG string. It takes a TAG string as input and parses the TAG to obtain the corresponding </w:t>
      </w:r>
      <w:proofErr w:type="spellStart"/>
      <w:r>
        <w:t>WFControl</w:t>
      </w:r>
      <w:proofErr w:type="spellEnd"/>
      <w:r>
        <w:t xml:space="preserve"> table IDs. It then retrieves the </w:t>
      </w:r>
      <w:proofErr w:type="spellStart"/>
      <w:r>
        <w:t>WFControl</w:t>
      </w:r>
      <w:proofErr w:type="spellEnd"/>
      <w:r>
        <w:t xml:space="preserve"> data for the specified IDs and returns it as a </w:t>
      </w:r>
      <w:proofErr w:type="spellStart"/>
      <w:r>
        <w:t>DataFrame</w:t>
      </w:r>
      <w:proofErr w:type="spellEnd"/>
      <w:r>
        <w:t>.</w:t>
      </w:r>
    </w:p>
    <w:p w14:paraId="25F0B95D" w14:textId="77777777" w:rsidR="000C2409" w:rsidRDefault="005E3753" w:rsidP="00355718">
      <w:pPr>
        <w:spacing w:before="121" w:line="360" w:lineRule="auto"/>
        <w:ind w:left="300"/>
        <w:rPr>
          <w:sz w:val="20"/>
        </w:rPr>
      </w:pPr>
      <w:bookmarkStart w:id="66" w:name="_bookmark37"/>
      <w:bookmarkEnd w:id="66"/>
      <w:proofErr w:type="spellStart"/>
      <w:r>
        <w:rPr>
          <w:rFonts w:ascii="Courier New"/>
          <w:sz w:val="20"/>
        </w:rPr>
        <w:t>ge.filter.</w:t>
      </w:r>
      <w:r>
        <w:rPr>
          <w:rFonts w:ascii="Courier New"/>
          <w:b/>
          <w:sz w:val="20"/>
        </w:rPr>
        <w:t>get_tag_data</w:t>
      </w:r>
      <w:proofErr w:type="spellEnd"/>
      <w:r>
        <w:rPr>
          <w:rFonts w:ascii="Courier New"/>
          <w:b/>
          <w:spacing w:val="-65"/>
          <w:sz w:val="20"/>
        </w:rPr>
        <w:t xml:space="preserve"> </w:t>
      </w:r>
      <w:r>
        <w:rPr>
          <w:sz w:val="20"/>
        </w:rPr>
        <w:t>(</w:t>
      </w:r>
      <w:r>
        <w:rPr>
          <w:rFonts w:ascii="Courier New"/>
          <w:sz w:val="20"/>
        </w:rPr>
        <w:t>tag</w:t>
      </w:r>
      <w:r>
        <w:rPr>
          <w:sz w:val="20"/>
        </w:rPr>
        <w:t xml:space="preserve">, </w:t>
      </w:r>
      <w:r>
        <w:rPr>
          <w:rFonts w:ascii="Courier New"/>
          <w:spacing w:val="-2"/>
          <w:sz w:val="20"/>
        </w:rPr>
        <w:t>path</w:t>
      </w:r>
      <w:r>
        <w:rPr>
          <w:spacing w:val="-2"/>
          <w:sz w:val="20"/>
        </w:rPr>
        <w:t>)</w:t>
      </w:r>
    </w:p>
    <w:p w14:paraId="1F03E740" w14:textId="77777777" w:rsidR="000C2409" w:rsidRDefault="005E3753" w:rsidP="00355718">
      <w:pPr>
        <w:pStyle w:val="BodyText"/>
        <w:spacing w:line="360" w:lineRule="auto"/>
        <w:ind w:left="500"/>
        <w:jc w:val="both"/>
      </w:pPr>
      <w:r>
        <w:t xml:space="preserve">Function to save </w:t>
      </w:r>
      <w:proofErr w:type="spellStart"/>
      <w:r>
        <w:t>TermMap</w:t>
      </w:r>
      <w:proofErr w:type="spellEnd"/>
      <w:r>
        <w:t xml:space="preserve"> and </w:t>
      </w:r>
      <w:proofErr w:type="spellStart"/>
      <w:r>
        <w:t>WFControl</w:t>
      </w:r>
      <w:proofErr w:type="spellEnd"/>
      <w:r>
        <w:t xml:space="preserve"> data to CSV files based on a </w:t>
      </w:r>
      <w:r>
        <w:rPr>
          <w:spacing w:val="-4"/>
        </w:rPr>
        <w:t>TAG.</w:t>
      </w:r>
    </w:p>
    <w:p w14:paraId="690C7589" w14:textId="77777777" w:rsidR="000C2409" w:rsidRDefault="005E3753" w:rsidP="00355718">
      <w:pPr>
        <w:pStyle w:val="ListParagraph"/>
        <w:numPr>
          <w:ilvl w:val="0"/>
          <w:numId w:val="3"/>
        </w:numPr>
        <w:tabs>
          <w:tab w:val="left" w:pos="959"/>
        </w:tabs>
        <w:spacing w:before="89" w:line="360" w:lineRule="auto"/>
        <w:ind w:left="959" w:hanging="179"/>
        <w:rPr>
          <w:b/>
          <w:sz w:val="20"/>
        </w:rPr>
      </w:pPr>
      <w:r>
        <w:rPr>
          <w:rFonts w:ascii="Courier New" w:hAnsi="Courier New"/>
          <w:sz w:val="20"/>
        </w:rPr>
        <w:t>tag</w:t>
      </w:r>
      <w:r>
        <w:rPr>
          <w:b/>
          <w:sz w:val="20"/>
        </w:rPr>
        <w:t xml:space="preserve">: </w:t>
      </w:r>
      <w:r>
        <w:rPr>
          <w:b/>
          <w:spacing w:val="-5"/>
          <w:sz w:val="20"/>
        </w:rPr>
        <w:t>str</w:t>
      </w:r>
    </w:p>
    <w:p w14:paraId="1E05F412" w14:textId="77777777" w:rsidR="000C2409" w:rsidRDefault="005E3753" w:rsidP="00355718">
      <w:pPr>
        <w:pStyle w:val="BodyText"/>
        <w:spacing w:before="50" w:line="360" w:lineRule="auto"/>
        <w:ind w:left="1360"/>
      </w:pPr>
      <w:r>
        <w:t xml:space="preserve">TAG </w:t>
      </w:r>
      <w:r>
        <w:rPr>
          <w:spacing w:val="-2"/>
        </w:rPr>
        <w:t>string.</w:t>
      </w:r>
    </w:p>
    <w:p w14:paraId="65710E35" w14:textId="77777777" w:rsidR="000C2409" w:rsidRDefault="005E3753" w:rsidP="00355718">
      <w:pPr>
        <w:pStyle w:val="ListParagraph"/>
        <w:numPr>
          <w:ilvl w:val="0"/>
          <w:numId w:val="3"/>
        </w:numPr>
        <w:tabs>
          <w:tab w:val="left" w:pos="959"/>
        </w:tabs>
        <w:spacing w:before="123" w:line="360" w:lineRule="auto"/>
        <w:ind w:left="959" w:hanging="179"/>
        <w:rPr>
          <w:b/>
          <w:sz w:val="20"/>
        </w:rPr>
      </w:pPr>
      <w:r>
        <w:rPr>
          <w:rFonts w:ascii="Courier New" w:hAnsi="Courier New"/>
          <w:sz w:val="20"/>
        </w:rPr>
        <w:t>path</w:t>
      </w:r>
      <w:r>
        <w:rPr>
          <w:b/>
          <w:sz w:val="20"/>
        </w:rPr>
        <w:t xml:space="preserve">: </w:t>
      </w:r>
      <w:r>
        <w:rPr>
          <w:b/>
          <w:spacing w:val="-5"/>
          <w:sz w:val="20"/>
        </w:rPr>
        <w:t>str</w:t>
      </w:r>
    </w:p>
    <w:p w14:paraId="3D3B05E2" w14:textId="77777777" w:rsidR="000C2409" w:rsidRDefault="005E3753" w:rsidP="00355718">
      <w:pPr>
        <w:pStyle w:val="BodyText"/>
        <w:spacing w:before="50" w:line="360" w:lineRule="auto"/>
        <w:ind w:left="1360"/>
      </w:pPr>
      <w:r>
        <w:t xml:space="preserve">Path to save the </w:t>
      </w:r>
      <w:r>
        <w:rPr>
          <w:spacing w:val="-2"/>
        </w:rPr>
        <w:t>files.</w:t>
      </w:r>
    </w:p>
    <w:p w14:paraId="7373CD77" w14:textId="0490307C" w:rsidR="000C2409" w:rsidRDefault="005E3753" w:rsidP="00355718">
      <w:pPr>
        <w:pStyle w:val="BodyText"/>
        <w:spacing w:before="125" w:line="360" w:lineRule="auto"/>
        <w:ind w:left="500" w:right="797"/>
        <w:jc w:val="both"/>
      </w:pPr>
      <w:r>
        <w:t xml:space="preserve">This function saves the </w:t>
      </w:r>
      <w:proofErr w:type="spellStart"/>
      <w:r>
        <w:t>TermMap</w:t>
      </w:r>
      <w:proofErr w:type="spellEnd"/>
      <w:r>
        <w:t xml:space="preserve"> and </w:t>
      </w:r>
      <w:proofErr w:type="spellStart"/>
      <w:r>
        <w:t>WFControl</w:t>
      </w:r>
      <w:proofErr w:type="spellEnd"/>
      <w:r>
        <w:t xml:space="preserve"> data associated with a TAG string to CSV files. It takes a TAG string</w:t>
      </w:r>
      <w:r>
        <w:rPr>
          <w:spacing w:val="-14"/>
        </w:rPr>
        <w:t xml:space="preserve"> </w:t>
      </w:r>
      <w:r>
        <w:t>and</w:t>
      </w:r>
      <w:r>
        <w:rPr>
          <w:spacing w:val="-14"/>
        </w:rPr>
        <w:t xml:space="preserve"> </w:t>
      </w:r>
      <w:r>
        <w:t xml:space="preserve">a path as input. First, it retrieves the corresponding </w:t>
      </w:r>
      <w:proofErr w:type="spellStart"/>
      <w:r>
        <w:t>WFControl</w:t>
      </w:r>
      <w:proofErr w:type="spellEnd"/>
      <w:r>
        <w:t xml:space="preserve"> data using the </w:t>
      </w:r>
      <w:proofErr w:type="spellStart"/>
      <w:r>
        <w:rPr>
          <w:rFonts w:ascii="Courier New"/>
        </w:rPr>
        <w:t>get_tag</w:t>
      </w:r>
      <w:proofErr w:type="spellEnd"/>
      <w:r>
        <w:rPr>
          <w:rFonts w:ascii="Courier New"/>
          <w:spacing w:val="-30"/>
        </w:rPr>
        <w:t xml:space="preserve"> </w:t>
      </w:r>
      <w:r>
        <w:t xml:space="preserve">function. Then, it retrieves the </w:t>
      </w:r>
      <w:proofErr w:type="spellStart"/>
      <w:r>
        <w:t>TermMap</w:t>
      </w:r>
      <w:proofErr w:type="spellEnd"/>
      <w:r>
        <w:t xml:space="preserve"> data related to the connector IDs in the </w:t>
      </w:r>
      <w:proofErr w:type="spellStart"/>
      <w:r>
        <w:t>WFControl</w:t>
      </w:r>
      <w:proofErr w:type="spellEnd"/>
      <w:r>
        <w:t xml:space="preserve"> data. Finally, it saves both the </w:t>
      </w:r>
      <w:proofErr w:type="spellStart"/>
      <w:r>
        <w:t>TermMap</w:t>
      </w:r>
      <w:proofErr w:type="spellEnd"/>
      <w:r>
        <w:rPr>
          <w:spacing w:val="-4"/>
        </w:rPr>
        <w:t xml:space="preserve"> </w:t>
      </w:r>
      <w:r>
        <w:t>and</w:t>
      </w:r>
      <w:r>
        <w:rPr>
          <w:spacing w:val="-4"/>
        </w:rPr>
        <w:t xml:space="preserve"> </w:t>
      </w:r>
      <w:proofErr w:type="spellStart"/>
      <w:r>
        <w:t>WFControl</w:t>
      </w:r>
      <w:proofErr w:type="spellEnd"/>
      <w:r>
        <w:rPr>
          <w:spacing w:val="-4"/>
        </w:rPr>
        <w:t xml:space="preserve"> </w:t>
      </w:r>
      <w:r>
        <w:t>data</w:t>
      </w:r>
      <w:r>
        <w:rPr>
          <w:spacing w:val="-4"/>
        </w:rPr>
        <w:t xml:space="preserve"> </w:t>
      </w:r>
      <w:r>
        <w:t>to</w:t>
      </w:r>
      <w:r>
        <w:rPr>
          <w:spacing w:val="-4"/>
        </w:rPr>
        <w:t xml:space="preserve"> </w:t>
      </w:r>
      <w:r>
        <w:t>separate</w:t>
      </w:r>
      <w:r>
        <w:rPr>
          <w:spacing w:val="-4"/>
        </w:rPr>
        <w:t xml:space="preserve"> </w:t>
      </w:r>
      <w:r>
        <w:t>compressed</w:t>
      </w:r>
      <w:r>
        <w:rPr>
          <w:spacing w:val="-4"/>
        </w:rPr>
        <w:t xml:space="preserve"> </w:t>
      </w:r>
      <w:r>
        <w:t>CSV</w:t>
      </w:r>
      <w:r>
        <w:rPr>
          <w:spacing w:val="-4"/>
        </w:rPr>
        <w:t xml:space="preserve"> </w:t>
      </w:r>
      <w:r>
        <w:t>files</w:t>
      </w:r>
      <w:r>
        <w:rPr>
          <w:spacing w:val="-4"/>
        </w:rPr>
        <w:t xml:space="preserve"> </w:t>
      </w:r>
      <w:r>
        <w:t>in</w:t>
      </w:r>
      <w:r>
        <w:rPr>
          <w:spacing w:val="-4"/>
        </w:rPr>
        <w:t xml:space="preserve"> </w:t>
      </w:r>
      <w:r>
        <w:t>the</w:t>
      </w:r>
      <w:r>
        <w:rPr>
          <w:spacing w:val="-4"/>
        </w:rPr>
        <w:t xml:space="preserve"> </w:t>
      </w:r>
      <w:r>
        <w:t>specified</w:t>
      </w:r>
      <w:r>
        <w:rPr>
          <w:spacing w:val="-4"/>
        </w:rPr>
        <w:t xml:space="preserve"> </w:t>
      </w:r>
      <w:r>
        <w:t>path.</w:t>
      </w:r>
      <w:r>
        <w:rPr>
          <w:spacing w:val="-4"/>
        </w:rPr>
        <w:t xml:space="preserve"> </w:t>
      </w:r>
      <w:r>
        <w:t>The</w:t>
      </w:r>
      <w:r>
        <w:rPr>
          <w:spacing w:val="-4"/>
        </w:rPr>
        <w:t xml:space="preserve"> </w:t>
      </w:r>
      <w:r>
        <w:t>function</w:t>
      </w:r>
      <w:r>
        <w:rPr>
          <w:spacing w:val="-4"/>
        </w:rPr>
        <w:t xml:space="preserve"> </w:t>
      </w:r>
      <w:r>
        <w:t>returns</w:t>
      </w:r>
      <w:r>
        <w:rPr>
          <w:spacing w:val="-4"/>
        </w:rPr>
        <w:t xml:space="preserve"> </w:t>
      </w:r>
      <w:r>
        <w:t>True</w:t>
      </w:r>
      <w:r>
        <w:rPr>
          <w:spacing w:val="-4"/>
        </w:rPr>
        <w:t xml:space="preserve"> </w:t>
      </w:r>
      <w:r>
        <w:t>if the files were successfully created and False otherwise.</w:t>
      </w:r>
    </w:p>
    <w:p w14:paraId="2AA0BB85" w14:textId="1DD80E68" w:rsidR="006A15AC" w:rsidRDefault="006A15AC" w:rsidP="00355718">
      <w:pPr>
        <w:spacing w:line="360" w:lineRule="auto"/>
        <w:rPr>
          <w:sz w:val="20"/>
          <w:szCs w:val="20"/>
        </w:rPr>
      </w:pPr>
      <w:r>
        <w:br w:type="page"/>
      </w:r>
    </w:p>
    <w:p w14:paraId="04AD64CE" w14:textId="77777777" w:rsidR="006A15AC" w:rsidRDefault="006A15AC">
      <w:pPr>
        <w:pStyle w:val="BodyText"/>
        <w:spacing w:before="125" w:line="242" w:lineRule="auto"/>
        <w:ind w:left="500" w:right="797"/>
        <w:jc w:val="both"/>
      </w:pPr>
    </w:p>
    <w:p w14:paraId="3C9E4B4A" w14:textId="77777777" w:rsidR="000C2409" w:rsidRDefault="005E3753">
      <w:pPr>
        <w:pStyle w:val="BodyText"/>
        <w:spacing w:before="8"/>
        <w:rPr>
          <w:sz w:val="13"/>
        </w:rPr>
      </w:pPr>
      <w:r>
        <w:rPr>
          <w:noProof/>
        </w:rPr>
        <mc:AlternateContent>
          <mc:Choice Requires="wps">
            <w:drawing>
              <wp:anchor distT="0" distB="0" distL="0" distR="0" simplePos="0" relativeHeight="487617536" behindDoc="1" locked="0" layoutInCell="1" allowOverlap="1" wp14:anchorId="67E5BB21" wp14:editId="2A5C047B">
                <wp:simplePos x="0" y="0"/>
                <wp:positionH relativeFrom="page">
                  <wp:posOffset>381200</wp:posOffset>
                </wp:positionH>
                <wp:positionV relativeFrom="paragraph">
                  <wp:posOffset>119683</wp:posOffset>
                </wp:positionV>
                <wp:extent cx="6670675" cy="320040"/>
                <wp:effectExtent l="0" t="0" r="9525" b="10160"/>
                <wp:wrapTopAndBottom/>
                <wp:docPr id="80" name="Text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320040"/>
                        </a:xfrm>
                        <a:prstGeom prst="rect">
                          <a:avLst/>
                        </a:prstGeom>
                        <a:noFill/>
                        <a:ln w="3809">
                          <a:noFill/>
                          <a:prstDash val="solid"/>
                        </a:ln>
                      </wps:spPr>
                      <wps:txbx>
                        <w:txbxContent>
                          <w:p w14:paraId="7003404D" w14:textId="77777777" w:rsidR="000C2409" w:rsidRDefault="005E3753">
                            <w:pPr>
                              <w:spacing w:before="130" w:line="368" w:lineRule="exact"/>
                              <w:ind w:left="197"/>
                              <w:rPr>
                                <w:b/>
                                <w:color w:val="000000"/>
                                <w:sz w:val="32"/>
                              </w:rPr>
                            </w:pPr>
                            <w:bookmarkStart w:id="67" w:name="Server_Application"/>
                            <w:bookmarkStart w:id="68" w:name="_bookmark40"/>
                            <w:bookmarkEnd w:id="67"/>
                            <w:bookmarkEnd w:id="68"/>
                            <w:r>
                              <w:rPr>
                                <w:b/>
                                <w:color w:val="1F425B"/>
                                <w:sz w:val="32"/>
                              </w:rPr>
                              <w:t xml:space="preserve">Server </w:t>
                            </w:r>
                            <w:r>
                              <w:rPr>
                                <w:b/>
                                <w:color w:val="1F425B"/>
                                <w:spacing w:val="-2"/>
                                <w:sz w:val="32"/>
                              </w:rPr>
                              <w:t>Application</w:t>
                            </w:r>
                          </w:p>
                        </w:txbxContent>
                      </wps:txbx>
                      <wps:bodyPr wrap="square" lIns="0" tIns="0" rIns="0" bIns="0" rtlCol="0">
                        <a:noAutofit/>
                      </wps:bodyPr>
                    </wps:wsp>
                  </a:graphicData>
                </a:graphic>
              </wp:anchor>
            </w:drawing>
          </mc:Choice>
          <mc:Fallback>
            <w:pict>
              <v:shape w14:anchorId="67E5BB21" id="Textbox 80" o:spid="_x0000_s1045" type="#_x0000_t202" style="position:absolute;margin-left:30pt;margin-top:9.4pt;width:525.25pt;height:25.2pt;z-index:-15698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" filled="f" stroked="f" strokeweight=".1058mm">
                <v:textbox inset="0,0,0,0">
                  <w:txbxContent>
                    <w:p w14:paraId="7003404D" w14:textId="77777777" w:rsidR="000C2409" w:rsidRDefault="005E3753">
                      <w:pPr>
                        <w:spacing w:before="130" w:line="368" w:lineRule="exact"/>
                        <w:ind w:left="197"/>
                        <w:rPr>
                          <w:b/>
                          <w:color w:val="000000"/>
                          <w:sz w:val="32"/>
                        </w:rPr>
                      </w:pPr>
                      <w:bookmarkStart w:id="103" w:name="Server_Application"/>
                      <w:bookmarkStart w:id="104" w:name="_bookmark40"/>
                      <w:bookmarkEnd w:id="103"/>
                      <w:bookmarkEnd w:id="104"/>
                      <w:r>
                        <w:rPr>
                          <w:b/>
                          <w:color w:val="1F425B"/>
                          <w:sz w:val="32"/>
                        </w:rPr>
                        <w:t xml:space="preserve">Server </w:t>
                      </w:r>
                      <w:r>
                        <w:rPr>
                          <w:b/>
                          <w:color w:val="1F425B"/>
                          <w:spacing w:val="-2"/>
                          <w:sz w:val="32"/>
                        </w:rPr>
                        <w:t>Application</w:t>
                      </w:r>
                    </w:p>
                  </w:txbxContent>
                </v:textbox>
                <w10:wrap type="topAndBottom" anchorx="page"/>
              </v:shape>
            </w:pict>
          </mc:Fallback>
        </mc:AlternateContent>
      </w:r>
    </w:p>
    <w:p w14:paraId="1FBB266F" w14:textId="77777777" w:rsidR="000C2409" w:rsidRDefault="005E3753" w:rsidP="006A15AC">
      <w:pPr>
        <w:pStyle w:val="BodyText"/>
        <w:spacing w:before="130" w:line="360" w:lineRule="auto"/>
        <w:ind w:left="300" w:right="797"/>
        <w:jc w:val="both"/>
      </w:pPr>
      <w:r>
        <w:t>The</w:t>
      </w:r>
      <w:r>
        <w:rPr>
          <w:spacing w:val="-2"/>
        </w:rPr>
        <w:t xml:space="preserve"> </w:t>
      </w:r>
      <w:r>
        <w:t>Server</w:t>
      </w:r>
      <w:r>
        <w:rPr>
          <w:spacing w:val="-2"/>
        </w:rPr>
        <w:t xml:space="preserve"> </w:t>
      </w:r>
      <w:r>
        <w:t>module</w:t>
      </w:r>
      <w:r>
        <w:rPr>
          <w:spacing w:val="-2"/>
        </w:rPr>
        <w:t xml:space="preserve"> </w:t>
      </w:r>
      <w:r>
        <w:t>serves</w:t>
      </w:r>
      <w:r>
        <w:rPr>
          <w:spacing w:val="-2"/>
        </w:rPr>
        <w:t xml:space="preserve"> </w:t>
      </w:r>
      <w:r>
        <w:t>as</w:t>
      </w:r>
      <w:r>
        <w:rPr>
          <w:spacing w:val="-2"/>
        </w:rPr>
        <w:t xml:space="preserve"> </w:t>
      </w:r>
      <w:r>
        <w:t>the</w:t>
      </w:r>
      <w:r>
        <w:rPr>
          <w:spacing w:val="-2"/>
        </w:rPr>
        <w:t xml:space="preserve"> </w:t>
      </w:r>
      <w:r>
        <w:t>backbone</w:t>
      </w:r>
      <w:r>
        <w:rPr>
          <w:spacing w:val="-2"/>
        </w:rPr>
        <w:t xml:space="preserve"> </w:t>
      </w:r>
      <w:r>
        <w:t>of</w:t>
      </w:r>
      <w:r>
        <w:rPr>
          <w:spacing w:val="-2"/>
        </w:rPr>
        <w:t xml:space="preserve"> </w:t>
      </w:r>
      <w:r>
        <w:t>the</w:t>
      </w:r>
      <w:r>
        <w:rPr>
          <w:spacing w:val="-2"/>
        </w:rPr>
        <w:t xml:space="preserve"> </w:t>
      </w:r>
      <w:r>
        <w:t>IGEM</w:t>
      </w:r>
      <w:r>
        <w:rPr>
          <w:spacing w:val="-2"/>
        </w:rPr>
        <w:t xml:space="preserve"> </w:t>
      </w:r>
      <w:r>
        <w:t>project,</w:t>
      </w:r>
      <w:r>
        <w:rPr>
          <w:spacing w:val="-2"/>
        </w:rPr>
        <w:t xml:space="preserve"> </w:t>
      </w:r>
      <w:r>
        <w:t>facilitating</w:t>
      </w:r>
      <w:r>
        <w:rPr>
          <w:spacing w:val="-2"/>
        </w:rPr>
        <w:t xml:space="preserve"> </w:t>
      </w:r>
      <w:r>
        <w:t>the</w:t>
      </w:r>
      <w:r>
        <w:rPr>
          <w:spacing w:val="-2"/>
        </w:rPr>
        <w:t xml:space="preserve"> </w:t>
      </w:r>
      <w:r>
        <w:t>seamless</w:t>
      </w:r>
      <w:r>
        <w:rPr>
          <w:spacing w:val="-2"/>
        </w:rPr>
        <w:t xml:space="preserve"> </w:t>
      </w:r>
      <w:r>
        <w:t>integration</w:t>
      </w:r>
      <w:r>
        <w:rPr>
          <w:spacing w:val="-2"/>
        </w:rPr>
        <w:t xml:space="preserve"> </w:t>
      </w:r>
      <w:r>
        <w:t>of</w:t>
      </w:r>
      <w:r>
        <w:rPr>
          <w:spacing w:val="-2"/>
        </w:rPr>
        <w:t xml:space="preserve"> </w:t>
      </w:r>
      <w:r>
        <w:t>external</w:t>
      </w:r>
      <w:r>
        <w:rPr>
          <w:spacing w:val="-2"/>
        </w:rPr>
        <w:t xml:space="preserve"> </w:t>
      </w:r>
      <w:r>
        <w:t>data into the comprehensive Exposomes and Genomics knowledge base. With its powerful ETL capabilities and efficient database</w:t>
      </w:r>
      <w:r>
        <w:rPr>
          <w:spacing w:val="-3"/>
        </w:rPr>
        <w:t xml:space="preserve"> </w:t>
      </w:r>
      <w:r>
        <w:t>management,</w:t>
      </w:r>
      <w:r>
        <w:rPr>
          <w:spacing w:val="-3"/>
        </w:rPr>
        <w:t xml:space="preserve"> </w:t>
      </w:r>
      <w:r>
        <w:t>the</w:t>
      </w:r>
      <w:r>
        <w:rPr>
          <w:spacing w:val="-3"/>
        </w:rPr>
        <w:t xml:space="preserve"> </w:t>
      </w:r>
      <w:r>
        <w:t>Server</w:t>
      </w:r>
      <w:r>
        <w:rPr>
          <w:spacing w:val="-3"/>
        </w:rPr>
        <w:t xml:space="preserve"> </w:t>
      </w:r>
      <w:r>
        <w:t>module</w:t>
      </w:r>
      <w:r>
        <w:rPr>
          <w:spacing w:val="-3"/>
        </w:rPr>
        <w:t xml:space="preserve"> </w:t>
      </w:r>
      <w:r>
        <w:t>ensures</w:t>
      </w:r>
      <w:r>
        <w:rPr>
          <w:spacing w:val="-3"/>
        </w:rPr>
        <w:t xml:space="preserve"> </w:t>
      </w:r>
      <w:r>
        <w:t>the</w:t>
      </w:r>
      <w:r>
        <w:rPr>
          <w:spacing w:val="-3"/>
        </w:rPr>
        <w:t xml:space="preserve"> </w:t>
      </w:r>
      <w:r>
        <w:t>harmonious</w:t>
      </w:r>
      <w:r>
        <w:rPr>
          <w:spacing w:val="-3"/>
        </w:rPr>
        <w:t xml:space="preserve"> </w:t>
      </w:r>
      <w:r>
        <w:t>incorporation</w:t>
      </w:r>
      <w:r>
        <w:rPr>
          <w:spacing w:val="-3"/>
        </w:rPr>
        <w:t xml:space="preserve"> </w:t>
      </w:r>
      <w:r>
        <w:t>of</w:t>
      </w:r>
      <w:r>
        <w:rPr>
          <w:spacing w:val="-3"/>
        </w:rPr>
        <w:t xml:space="preserve"> </w:t>
      </w:r>
      <w:r>
        <w:t>diverse</w:t>
      </w:r>
      <w:r>
        <w:rPr>
          <w:spacing w:val="-3"/>
        </w:rPr>
        <w:t xml:space="preserve"> </w:t>
      </w:r>
      <w:r>
        <w:t>datasets</w:t>
      </w:r>
      <w:r>
        <w:rPr>
          <w:spacing w:val="-3"/>
        </w:rPr>
        <w:t xml:space="preserve"> </w:t>
      </w:r>
      <w:r>
        <w:t>into</w:t>
      </w:r>
      <w:r>
        <w:rPr>
          <w:spacing w:val="-3"/>
        </w:rPr>
        <w:t xml:space="preserve"> </w:t>
      </w:r>
      <w:r>
        <w:t>the</w:t>
      </w:r>
      <w:r>
        <w:rPr>
          <w:spacing w:val="-3"/>
        </w:rPr>
        <w:t xml:space="preserve"> </w:t>
      </w:r>
      <w:r>
        <w:t xml:space="preserve">project </w:t>
      </w:r>
      <w:r>
        <w:rPr>
          <w:spacing w:val="-2"/>
        </w:rPr>
        <w:t>ecosystem.</w:t>
      </w:r>
    </w:p>
    <w:p w14:paraId="1AA1D913" w14:textId="77777777" w:rsidR="000C2409" w:rsidRDefault="005E3753" w:rsidP="006A15AC">
      <w:pPr>
        <w:pStyle w:val="BodyText"/>
        <w:spacing w:before="92" w:line="360" w:lineRule="auto"/>
        <w:ind w:left="300" w:right="797"/>
        <w:jc w:val="both"/>
      </w:pPr>
      <w:r>
        <w:t>By leveraging advanced ETL techniques, the Server module extracts valuable information from external sources, transforms it into a standardized format, and loads it into the central knowledge base. This allows researchers and users to access and analyze a wealth of integrated data related to Exposomes and Genomics effortlessly.</w:t>
      </w:r>
    </w:p>
    <w:p w14:paraId="4E1161FA" w14:textId="77777777" w:rsidR="000C2409" w:rsidRDefault="005E3753" w:rsidP="006A15AC">
      <w:pPr>
        <w:pStyle w:val="BodyText"/>
        <w:spacing w:before="120" w:line="360" w:lineRule="auto"/>
        <w:ind w:left="300" w:right="797"/>
        <w:jc w:val="both"/>
      </w:pPr>
      <w:r>
        <w:t>Furthermore,</w:t>
      </w:r>
      <w:r>
        <w:rPr>
          <w:spacing w:val="-4"/>
        </w:rPr>
        <w:t xml:space="preserve"> </w:t>
      </w:r>
      <w:r>
        <w:t>the</w:t>
      </w:r>
      <w:r>
        <w:rPr>
          <w:spacing w:val="-4"/>
        </w:rPr>
        <w:t xml:space="preserve"> </w:t>
      </w:r>
      <w:r>
        <w:t>Server</w:t>
      </w:r>
      <w:r>
        <w:rPr>
          <w:spacing w:val="-4"/>
        </w:rPr>
        <w:t xml:space="preserve"> </w:t>
      </w:r>
      <w:r>
        <w:t>module</w:t>
      </w:r>
      <w:r>
        <w:rPr>
          <w:spacing w:val="-4"/>
        </w:rPr>
        <w:t xml:space="preserve"> </w:t>
      </w:r>
      <w:r>
        <w:t>assumes</w:t>
      </w:r>
      <w:r>
        <w:rPr>
          <w:spacing w:val="-4"/>
        </w:rPr>
        <w:t xml:space="preserve"> </w:t>
      </w:r>
      <w:r>
        <w:t>the</w:t>
      </w:r>
      <w:r>
        <w:rPr>
          <w:spacing w:val="-4"/>
        </w:rPr>
        <w:t xml:space="preserve"> </w:t>
      </w:r>
      <w:r>
        <w:t>critical</w:t>
      </w:r>
      <w:r>
        <w:rPr>
          <w:spacing w:val="-4"/>
        </w:rPr>
        <w:t xml:space="preserve"> </w:t>
      </w:r>
      <w:r>
        <w:t>responsibility</w:t>
      </w:r>
      <w:r>
        <w:rPr>
          <w:spacing w:val="-4"/>
        </w:rPr>
        <w:t xml:space="preserve"> </w:t>
      </w:r>
      <w:r>
        <w:t>of</w:t>
      </w:r>
      <w:r>
        <w:rPr>
          <w:spacing w:val="-4"/>
        </w:rPr>
        <w:t xml:space="preserve"> </w:t>
      </w:r>
      <w:r>
        <w:t>maintaining</w:t>
      </w:r>
      <w:r>
        <w:rPr>
          <w:spacing w:val="-4"/>
        </w:rPr>
        <w:t xml:space="preserve"> </w:t>
      </w:r>
      <w:r>
        <w:t>and</w:t>
      </w:r>
      <w:r>
        <w:rPr>
          <w:spacing w:val="-4"/>
        </w:rPr>
        <w:t xml:space="preserve"> </w:t>
      </w:r>
      <w:r>
        <w:t>managing</w:t>
      </w:r>
      <w:r>
        <w:rPr>
          <w:spacing w:val="-4"/>
        </w:rPr>
        <w:t xml:space="preserve"> </w:t>
      </w:r>
      <w:r>
        <w:t>the</w:t>
      </w:r>
      <w:r>
        <w:rPr>
          <w:spacing w:val="-4"/>
        </w:rPr>
        <w:t xml:space="preserve"> </w:t>
      </w:r>
      <w:r>
        <w:t>IGEM</w:t>
      </w:r>
      <w:r>
        <w:rPr>
          <w:spacing w:val="-4"/>
        </w:rPr>
        <w:t xml:space="preserve"> </w:t>
      </w:r>
      <w:r>
        <w:t>database, ensuring its accuracy, reliability, and accessibility. It oversees the seamless incorporation of new data, performs updates, and organizes the information in a coherent and user-friendly manner.</w:t>
      </w:r>
    </w:p>
    <w:p w14:paraId="0BE896E1" w14:textId="77777777" w:rsidR="000C2409" w:rsidRDefault="005E3753" w:rsidP="006A15AC">
      <w:pPr>
        <w:pStyle w:val="BodyText"/>
        <w:spacing w:before="121" w:line="360" w:lineRule="auto"/>
        <w:ind w:left="300" w:right="797"/>
        <w:jc w:val="both"/>
      </w:pPr>
      <w:r>
        <w:t>Through</w:t>
      </w:r>
      <w:r>
        <w:rPr>
          <w:spacing w:val="-2"/>
        </w:rPr>
        <w:t xml:space="preserve"> </w:t>
      </w:r>
      <w:r>
        <w:t>the</w:t>
      </w:r>
      <w:r>
        <w:rPr>
          <w:spacing w:val="-2"/>
        </w:rPr>
        <w:t xml:space="preserve"> </w:t>
      </w:r>
      <w:r>
        <w:t>collaborative</w:t>
      </w:r>
      <w:r>
        <w:rPr>
          <w:spacing w:val="-2"/>
        </w:rPr>
        <w:t xml:space="preserve"> </w:t>
      </w:r>
      <w:r>
        <w:t>efforts</w:t>
      </w:r>
      <w:r>
        <w:rPr>
          <w:spacing w:val="-2"/>
        </w:rPr>
        <w:t xml:space="preserve"> </w:t>
      </w:r>
      <w:r>
        <w:t>of</w:t>
      </w:r>
      <w:r>
        <w:rPr>
          <w:spacing w:val="-2"/>
        </w:rPr>
        <w:t xml:space="preserve"> </w:t>
      </w:r>
      <w:r>
        <w:t>the</w:t>
      </w:r>
      <w:r>
        <w:rPr>
          <w:spacing w:val="-2"/>
        </w:rPr>
        <w:t xml:space="preserve"> </w:t>
      </w:r>
      <w:r>
        <w:t>Server</w:t>
      </w:r>
      <w:r>
        <w:rPr>
          <w:spacing w:val="-2"/>
        </w:rPr>
        <w:t xml:space="preserve"> </w:t>
      </w:r>
      <w:r>
        <w:t>module,</w:t>
      </w:r>
      <w:r>
        <w:rPr>
          <w:spacing w:val="-2"/>
        </w:rPr>
        <w:t xml:space="preserve"> </w:t>
      </w:r>
      <w:r>
        <w:t>IGEM</w:t>
      </w:r>
      <w:r>
        <w:rPr>
          <w:spacing w:val="-2"/>
        </w:rPr>
        <w:t xml:space="preserve"> </w:t>
      </w:r>
      <w:r>
        <w:t>continues</w:t>
      </w:r>
      <w:r>
        <w:rPr>
          <w:spacing w:val="-2"/>
        </w:rPr>
        <w:t xml:space="preserve"> </w:t>
      </w:r>
      <w:r>
        <w:t>to</w:t>
      </w:r>
      <w:r>
        <w:rPr>
          <w:spacing w:val="-2"/>
        </w:rPr>
        <w:t xml:space="preserve"> </w:t>
      </w:r>
      <w:r>
        <w:t>expand</w:t>
      </w:r>
      <w:r>
        <w:rPr>
          <w:spacing w:val="-2"/>
        </w:rPr>
        <w:t xml:space="preserve"> </w:t>
      </w:r>
      <w:r>
        <w:t>its</w:t>
      </w:r>
      <w:r>
        <w:rPr>
          <w:spacing w:val="-2"/>
        </w:rPr>
        <w:t xml:space="preserve"> </w:t>
      </w:r>
      <w:r>
        <w:t>reach</w:t>
      </w:r>
      <w:r>
        <w:rPr>
          <w:spacing w:val="-2"/>
        </w:rPr>
        <w:t xml:space="preserve"> </w:t>
      </w:r>
      <w:r>
        <w:t>and</w:t>
      </w:r>
      <w:r>
        <w:rPr>
          <w:spacing w:val="-2"/>
        </w:rPr>
        <w:t xml:space="preserve"> </w:t>
      </w:r>
      <w:r>
        <w:t>depth</w:t>
      </w:r>
      <w:r>
        <w:rPr>
          <w:spacing w:val="-2"/>
        </w:rPr>
        <w:t xml:space="preserve"> </w:t>
      </w:r>
      <w:r>
        <w:t>of</w:t>
      </w:r>
      <w:r>
        <w:rPr>
          <w:spacing w:val="-2"/>
        </w:rPr>
        <w:t xml:space="preserve"> </w:t>
      </w:r>
      <w:r>
        <w:t xml:space="preserve">knowledge, empowering </w:t>
      </w:r>
      <w:proofErr w:type="gramStart"/>
      <w:r>
        <w:t>researchers</w:t>
      </w:r>
      <w:proofErr w:type="gramEnd"/>
      <w:r>
        <w:t xml:space="preserve"> and stakeholders to explore the intricate connections between Exposomes and Genomics. By bridging the gap between external data sources and the project’s standardized knowledge base, the Server module serves as a catalyst for groundbreaking discoveries and valuable insights.</w:t>
      </w:r>
    </w:p>
    <w:p w14:paraId="74F0EE28" w14:textId="77777777" w:rsidR="000C2409" w:rsidRDefault="005E3753" w:rsidP="006A15AC">
      <w:pPr>
        <w:pStyle w:val="BodyText"/>
        <w:spacing w:before="121" w:line="360" w:lineRule="auto"/>
        <w:ind w:left="300" w:right="797"/>
        <w:jc w:val="both"/>
      </w:pPr>
      <w:r>
        <w:t>This user guide will provide you with comprehensive instructions on utilizing the features and functionalities offered by the Server module, enabling you to harness the full potential of the integrated Exposomes and Genomics database. Let’s embark on this transformative journey together and unlock the power of data-driven exploration in the realm of IGEM.</w:t>
      </w:r>
    </w:p>
    <w:p w14:paraId="59ED6C1E" w14:textId="77777777" w:rsidR="000C2409" w:rsidRDefault="005E3753" w:rsidP="00954F89">
      <w:pPr>
        <w:pStyle w:val="BodyText"/>
        <w:spacing w:before="11" w:line="360" w:lineRule="auto"/>
        <w:rPr>
          <w:sz w:val="13"/>
        </w:rPr>
      </w:pPr>
      <w:r>
        <w:rPr>
          <w:noProof/>
        </w:rPr>
        <mc:AlternateContent>
          <mc:Choice Requires="wps">
            <w:drawing>
              <wp:anchor distT="0" distB="0" distL="0" distR="0" simplePos="0" relativeHeight="487618048" behindDoc="1" locked="0" layoutInCell="1" allowOverlap="1" wp14:anchorId="4AC94AF1" wp14:editId="03BBA3E1">
                <wp:simplePos x="0" y="0"/>
                <wp:positionH relativeFrom="page">
                  <wp:posOffset>381200</wp:posOffset>
                </wp:positionH>
                <wp:positionV relativeFrom="paragraph">
                  <wp:posOffset>121448</wp:posOffset>
                </wp:positionV>
                <wp:extent cx="6670675" cy="289560"/>
                <wp:effectExtent l="0" t="0" r="9525" b="2540"/>
                <wp:wrapTopAndBottom/>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89560"/>
                        </a:xfrm>
                        <a:prstGeom prst="rect">
                          <a:avLst/>
                        </a:prstGeom>
                        <a:noFill/>
                        <a:ln w="3809">
                          <a:noFill/>
                          <a:prstDash val="solid"/>
                        </a:ln>
                      </wps:spPr>
                      <wps:txbx>
                        <w:txbxContent>
                          <w:p w14:paraId="2BA6A761" w14:textId="77777777" w:rsidR="000C2409" w:rsidRDefault="005E3753">
                            <w:pPr>
                              <w:spacing w:before="128" w:line="322" w:lineRule="exact"/>
                              <w:ind w:left="197"/>
                              <w:rPr>
                                <w:b/>
                                <w:color w:val="000000"/>
                                <w:sz w:val="28"/>
                              </w:rPr>
                            </w:pPr>
                            <w:bookmarkStart w:id="69" w:name="Master_Data"/>
                            <w:bookmarkStart w:id="70" w:name="_bookmark41"/>
                            <w:bookmarkEnd w:id="69"/>
                            <w:bookmarkEnd w:id="70"/>
                            <w:r>
                              <w:rPr>
                                <w:b/>
                                <w:color w:val="1F425B"/>
                                <w:sz w:val="28"/>
                              </w:rPr>
                              <w:t xml:space="preserve">Master </w:t>
                            </w:r>
                            <w:r>
                              <w:rPr>
                                <w:b/>
                                <w:color w:val="1F425B"/>
                                <w:spacing w:val="-4"/>
                                <w:sz w:val="28"/>
                              </w:rPr>
                              <w:t>Data</w:t>
                            </w:r>
                          </w:p>
                        </w:txbxContent>
                      </wps:txbx>
                      <wps:bodyPr wrap="square" lIns="0" tIns="0" rIns="0" bIns="0" rtlCol="0">
                        <a:noAutofit/>
                      </wps:bodyPr>
                    </wps:wsp>
                  </a:graphicData>
                </a:graphic>
              </wp:anchor>
            </w:drawing>
          </mc:Choice>
          <mc:Fallback>
            <w:pict>
              <v:shape w14:anchorId="4AC94AF1" id="Textbox 81" o:spid="_x0000_s1046" type="#_x0000_t202" style="position:absolute;margin-left:30pt;margin-top:9.55pt;width:525.25pt;height:22.8pt;z-index:-15698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" filled="f" stroked="f" strokeweight=".1058mm">
                <v:textbox inset="0,0,0,0">
                  <w:txbxContent>
                    <w:p w14:paraId="2BA6A761" w14:textId="77777777" w:rsidR="000C2409" w:rsidRDefault="005E3753">
                      <w:pPr>
                        <w:spacing w:before="128" w:line="322" w:lineRule="exact"/>
                        <w:ind w:left="197"/>
                        <w:rPr>
                          <w:b/>
                          <w:color w:val="000000"/>
                          <w:sz w:val="28"/>
                        </w:rPr>
                      </w:pPr>
                      <w:bookmarkStart w:id="107" w:name="Master_Data"/>
                      <w:bookmarkStart w:id="108" w:name="_bookmark41"/>
                      <w:bookmarkEnd w:id="107"/>
                      <w:bookmarkEnd w:id="108"/>
                      <w:r>
                        <w:rPr>
                          <w:b/>
                          <w:color w:val="1F425B"/>
                          <w:sz w:val="28"/>
                        </w:rPr>
                        <w:t xml:space="preserve">Master </w:t>
                      </w:r>
                      <w:r>
                        <w:rPr>
                          <w:b/>
                          <w:color w:val="1F425B"/>
                          <w:spacing w:val="-4"/>
                          <w:sz w:val="28"/>
                        </w:rPr>
                        <w:t>Data</w:t>
                      </w:r>
                    </w:p>
                  </w:txbxContent>
                </v:textbox>
                <w10:wrap type="topAndBottom" anchorx="page"/>
              </v:shape>
            </w:pict>
          </mc:Fallback>
        </mc:AlternateContent>
      </w:r>
    </w:p>
    <w:p w14:paraId="045990D8" w14:textId="77777777" w:rsidR="000C2409" w:rsidRDefault="005E3753" w:rsidP="00954F89">
      <w:pPr>
        <w:pStyle w:val="BodyText"/>
        <w:spacing w:before="130" w:line="360" w:lineRule="auto"/>
        <w:ind w:left="300" w:right="797"/>
        <w:jc w:val="both"/>
      </w:pPr>
      <w:r>
        <w:t>The master data module plays a vital role in the functioning of the system by directing data flow, filtering information, and establishing connections with the knowledge base. It enables efficient data collection and integration processes while facilitating effective filtering and linking of terms.</w:t>
      </w:r>
    </w:p>
    <w:p w14:paraId="26AF5BF5" w14:textId="0EB25B31" w:rsidR="000C2409" w:rsidRDefault="005E3753" w:rsidP="00954F89">
      <w:pPr>
        <w:pStyle w:val="BodyText"/>
        <w:spacing w:before="120" w:line="360" w:lineRule="auto"/>
        <w:ind w:left="300" w:right="797"/>
        <w:jc w:val="both"/>
      </w:pPr>
      <w:r>
        <w:t>Before initiating the data collection, it is necessary to parameterize the master data module, which can be done either in batch processing or through an intuitive web interface. This allows users to configure the module according to their specific requirements, providing flexibility and ease of use.</w:t>
      </w:r>
      <w:r w:rsidR="00954F89">
        <w:t xml:space="preserve"> </w:t>
      </w:r>
      <w:r>
        <w:t>The</w:t>
      </w:r>
      <w:r>
        <w:rPr>
          <w:spacing w:val="-3"/>
        </w:rPr>
        <w:t xml:space="preserve"> </w:t>
      </w:r>
      <w:r>
        <w:t>configuration</w:t>
      </w:r>
      <w:r>
        <w:rPr>
          <w:spacing w:val="-3"/>
        </w:rPr>
        <w:t xml:space="preserve"> </w:t>
      </w:r>
      <w:r>
        <w:t>of</w:t>
      </w:r>
      <w:r>
        <w:rPr>
          <w:spacing w:val="-3"/>
        </w:rPr>
        <w:t xml:space="preserve"> </w:t>
      </w:r>
      <w:r>
        <w:t>master</w:t>
      </w:r>
      <w:r>
        <w:rPr>
          <w:spacing w:val="-3"/>
        </w:rPr>
        <w:t xml:space="preserve"> </w:t>
      </w:r>
      <w:r>
        <w:t>data</w:t>
      </w:r>
      <w:r>
        <w:rPr>
          <w:spacing w:val="-3"/>
        </w:rPr>
        <w:t xml:space="preserve"> </w:t>
      </w:r>
      <w:r>
        <w:t>involves</w:t>
      </w:r>
      <w:r>
        <w:rPr>
          <w:spacing w:val="-3"/>
        </w:rPr>
        <w:t xml:space="preserve"> </w:t>
      </w:r>
      <w:r>
        <w:t>the</w:t>
      </w:r>
      <w:r>
        <w:rPr>
          <w:spacing w:val="-3"/>
        </w:rPr>
        <w:t xml:space="preserve"> </w:t>
      </w:r>
      <w:r>
        <w:t>following</w:t>
      </w:r>
      <w:r>
        <w:rPr>
          <w:spacing w:val="-3"/>
        </w:rPr>
        <w:t xml:space="preserve"> </w:t>
      </w:r>
      <w:r>
        <w:t>components,</w:t>
      </w:r>
      <w:r>
        <w:rPr>
          <w:spacing w:val="-3"/>
        </w:rPr>
        <w:t xml:space="preserve"> </w:t>
      </w:r>
      <w:r>
        <w:t>each</w:t>
      </w:r>
      <w:r>
        <w:rPr>
          <w:spacing w:val="-3"/>
        </w:rPr>
        <w:t xml:space="preserve"> </w:t>
      </w:r>
      <w:r>
        <w:t>building</w:t>
      </w:r>
      <w:r>
        <w:rPr>
          <w:spacing w:val="-3"/>
        </w:rPr>
        <w:t xml:space="preserve"> </w:t>
      </w:r>
      <w:r>
        <w:t>upon</w:t>
      </w:r>
      <w:r>
        <w:rPr>
          <w:spacing w:val="-3"/>
        </w:rPr>
        <w:t xml:space="preserve"> </w:t>
      </w:r>
      <w:r>
        <w:t>the</w:t>
      </w:r>
      <w:r>
        <w:rPr>
          <w:spacing w:val="-3"/>
        </w:rPr>
        <w:t xml:space="preserve"> </w:t>
      </w:r>
      <w:r>
        <w:t>previous</w:t>
      </w:r>
      <w:r>
        <w:rPr>
          <w:spacing w:val="-3"/>
        </w:rPr>
        <w:t xml:space="preserve"> </w:t>
      </w:r>
      <w:r>
        <w:t xml:space="preserve">one: </w:t>
      </w:r>
      <w:proofErr w:type="spellStart"/>
      <w:r>
        <w:t>Datasource</w:t>
      </w:r>
      <w:proofErr w:type="spellEnd"/>
      <w:r>
        <w:t>: Define the source of the data, specifying its origin or location from which it will be collected.</w:t>
      </w:r>
    </w:p>
    <w:p w14:paraId="306780D3" w14:textId="77777777" w:rsidR="000C2409" w:rsidRDefault="005E3753" w:rsidP="00954F89">
      <w:pPr>
        <w:pStyle w:val="BodyText"/>
        <w:numPr>
          <w:ilvl w:val="0"/>
          <w:numId w:val="7"/>
        </w:numPr>
        <w:spacing w:before="1" w:line="276" w:lineRule="auto"/>
        <w:ind w:right="797"/>
      </w:pPr>
      <w:r>
        <w:t>Connector:</w:t>
      </w:r>
      <w:r>
        <w:rPr>
          <w:spacing w:val="23"/>
        </w:rPr>
        <w:t xml:space="preserve"> </w:t>
      </w:r>
      <w:r>
        <w:t>Establish</w:t>
      </w:r>
      <w:r>
        <w:rPr>
          <w:spacing w:val="23"/>
        </w:rPr>
        <w:t xml:space="preserve"> </w:t>
      </w:r>
      <w:r>
        <w:t>a</w:t>
      </w:r>
      <w:r>
        <w:rPr>
          <w:spacing w:val="23"/>
        </w:rPr>
        <w:t xml:space="preserve"> </w:t>
      </w:r>
      <w:r>
        <w:t>connection</w:t>
      </w:r>
      <w:r>
        <w:rPr>
          <w:spacing w:val="23"/>
        </w:rPr>
        <w:t xml:space="preserve"> </w:t>
      </w:r>
      <w:r>
        <w:t>between</w:t>
      </w:r>
      <w:r>
        <w:rPr>
          <w:spacing w:val="23"/>
        </w:rPr>
        <w:t xml:space="preserve"> </w:t>
      </w:r>
      <w:r>
        <w:t>the</w:t>
      </w:r>
      <w:r>
        <w:rPr>
          <w:spacing w:val="23"/>
        </w:rPr>
        <w:t xml:space="preserve"> </w:t>
      </w:r>
      <w:r>
        <w:t>system</w:t>
      </w:r>
      <w:r>
        <w:rPr>
          <w:spacing w:val="23"/>
        </w:rPr>
        <w:t xml:space="preserve"> </w:t>
      </w:r>
      <w:r>
        <w:t>and</w:t>
      </w:r>
      <w:r>
        <w:rPr>
          <w:spacing w:val="23"/>
        </w:rPr>
        <w:t xml:space="preserve"> </w:t>
      </w:r>
      <w:r>
        <w:t>the</w:t>
      </w:r>
      <w:r>
        <w:rPr>
          <w:spacing w:val="23"/>
        </w:rPr>
        <w:t xml:space="preserve"> </w:t>
      </w:r>
      <w:r>
        <w:t>designated</w:t>
      </w:r>
      <w:r>
        <w:rPr>
          <w:spacing w:val="23"/>
        </w:rPr>
        <w:t xml:space="preserve"> </w:t>
      </w:r>
      <w:r>
        <w:t>data</w:t>
      </w:r>
      <w:r>
        <w:rPr>
          <w:spacing w:val="23"/>
        </w:rPr>
        <w:t xml:space="preserve"> </w:t>
      </w:r>
      <w:r>
        <w:t>source,</w:t>
      </w:r>
      <w:r>
        <w:rPr>
          <w:spacing w:val="23"/>
        </w:rPr>
        <w:t xml:space="preserve"> </w:t>
      </w:r>
      <w:r>
        <w:t>enabling</w:t>
      </w:r>
      <w:r>
        <w:rPr>
          <w:spacing w:val="23"/>
        </w:rPr>
        <w:t xml:space="preserve"> </w:t>
      </w:r>
      <w:r>
        <w:t>seamless</w:t>
      </w:r>
      <w:r>
        <w:rPr>
          <w:spacing w:val="23"/>
        </w:rPr>
        <w:t xml:space="preserve"> </w:t>
      </w:r>
      <w:r>
        <w:t>data retrieval and integration.</w:t>
      </w:r>
    </w:p>
    <w:p w14:paraId="0DC5E8AF" w14:textId="77777777" w:rsidR="000C2409" w:rsidRDefault="005E3753" w:rsidP="00954F89">
      <w:pPr>
        <w:pStyle w:val="BodyText"/>
        <w:numPr>
          <w:ilvl w:val="0"/>
          <w:numId w:val="7"/>
        </w:numPr>
        <w:spacing w:before="120" w:line="276" w:lineRule="auto"/>
        <w:ind w:right="797"/>
        <w:jc w:val="both"/>
      </w:pPr>
      <w:r>
        <w:t>Terms:</w:t>
      </w:r>
      <w:r>
        <w:rPr>
          <w:spacing w:val="-4"/>
        </w:rPr>
        <w:t xml:space="preserve"> </w:t>
      </w:r>
      <w:r>
        <w:t>Define</w:t>
      </w:r>
      <w:r>
        <w:rPr>
          <w:spacing w:val="-4"/>
        </w:rPr>
        <w:t xml:space="preserve"> </w:t>
      </w:r>
      <w:r>
        <w:t>individual</w:t>
      </w:r>
      <w:r>
        <w:rPr>
          <w:spacing w:val="-4"/>
        </w:rPr>
        <w:t xml:space="preserve"> </w:t>
      </w:r>
      <w:r>
        <w:t>terms</w:t>
      </w:r>
      <w:r>
        <w:rPr>
          <w:spacing w:val="-4"/>
        </w:rPr>
        <w:t xml:space="preserve"> </w:t>
      </w:r>
      <w:r>
        <w:t>or</w:t>
      </w:r>
      <w:r>
        <w:rPr>
          <w:spacing w:val="-4"/>
        </w:rPr>
        <w:t xml:space="preserve"> </w:t>
      </w:r>
      <w:r>
        <w:t>keywords</w:t>
      </w:r>
      <w:r>
        <w:rPr>
          <w:spacing w:val="-4"/>
        </w:rPr>
        <w:t xml:space="preserve"> </w:t>
      </w:r>
      <w:r>
        <w:t>relevant</w:t>
      </w:r>
      <w:r>
        <w:rPr>
          <w:spacing w:val="-4"/>
        </w:rPr>
        <w:t xml:space="preserve"> </w:t>
      </w:r>
      <w:r>
        <w:t>to</w:t>
      </w:r>
      <w:r>
        <w:rPr>
          <w:spacing w:val="-4"/>
        </w:rPr>
        <w:t xml:space="preserve"> </w:t>
      </w:r>
      <w:r>
        <w:t>the</w:t>
      </w:r>
      <w:r>
        <w:rPr>
          <w:spacing w:val="-4"/>
        </w:rPr>
        <w:t xml:space="preserve"> </w:t>
      </w:r>
      <w:r>
        <w:t>system’s</w:t>
      </w:r>
      <w:r>
        <w:rPr>
          <w:spacing w:val="-4"/>
        </w:rPr>
        <w:t xml:space="preserve"> </w:t>
      </w:r>
      <w:r>
        <w:t>knowledge</w:t>
      </w:r>
      <w:r>
        <w:rPr>
          <w:spacing w:val="-4"/>
        </w:rPr>
        <w:t xml:space="preserve"> </w:t>
      </w:r>
      <w:r>
        <w:t>base.</w:t>
      </w:r>
      <w:r>
        <w:rPr>
          <w:spacing w:val="-4"/>
        </w:rPr>
        <w:t xml:space="preserve"> </w:t>
      </w:r>
      <w:r>
        <w:t>Terms</w:t>
      </w:r>
      <w:r>
        <w:rPr>
          <w:spacing w:val="-4"/>
        </w:rPr>
        <w:t xml:space="preserve"> </w:t>
      </w:r>
      <w:r>
        <w:t>act</w:t>
      </w:r>
      <w:r>
        <w:rPr>
          <w:spacing w:val="-4"/>
        </w:rPr>
        <w:t xml:space="preserve"> </w:t>
      </w:r>
      <w:r>
        <w:t>as</w:t>
      </w:r>
      <w:r>
        <w:rPr>
          <w:spacing w:val="-4"/>
        </w:rPr>
        <w:t xml:space="preserve"> </w:t>
      </w:r>
      <w:r>
        <w:t>key</w:t>
      </w:r>
      <w:r>
        <w:rPr>
          <w:spacing w:val="-4"/>
        </w:rPr>
        <w:t xml:space="preserve"> </w:t>
      </w:r>
      <w:r>
        <w:t>identifiers</w:t>
      </w:r>
      <w:r>
        <w:rPr>
          <w:spacing w:val="-4"/>
        </w:rPr>
        <w:t xml:space="preserve"> </w:t>
      </w:r>
      <w:r>
        <w:t>for data retrieval and linkage. Each term can be associated with attributes such as Group and Category, which help users filter and organize terms based on specific criteria or themes.</w:t>
      </w:r>
    </w:p>
    <w:p w14:paraId="7C7C46BB" w14:textId="77777777" w:rsidR="000C2409" w:rsidRDefault="005E3753" w:rsidP="00954F89">
      <w:pPr>
        <w:pStyle w:val="BodyText"/>
        <w:numPr>
          <w:ilvl w:val="0"/>
          <w:numId w:val="7"/>
        </w:numPr>
        <w:spacing w:before="121" w:line="276" w:lineRule="auto"/>
      </w:pPr>
      <w:r>
        <w:t>Prefix:</w:t>
      </w:r>
      <w:r>
        <w:rPr>
          <w:spacing w:val="37"/>
        </w:rPr>
        <w:t xml:space="preserve"> </w:t>
      </w:r>
      <w:r>
        <w:t>Specify</w:t>
      </w:r>
      <w:r>
        <w:rPr>
          <w:spacing w:val="37"/>
        </w:rPr>
        <w:t xml:space="preserve"> </w:t>
      </w:r>
      <w:r>
        <w:t>prefixes</w:t>
      </w:r>
      <w:r>
        <w:rPr>
          <w:spacing w:val="37"/>
        </w:rPr>
        <w:t xml:space="preserve"> </w:t>
      </w:r>
      <w:r>
        <w:t>or</w:t>
      </w:r>
      <w:r>
        <w:rPr>
          <w:spacing w:val="37"/>
        </w:rPr>
        <w:t xml:space="preserve"> </w:t>
      </w:r>
      <w:r>
        <w:t>identifiers</w:t>
      </w:r>
      <w:r>
        <w:rPr>
          <w:spacing w:val="37"/>
        </w:rPr>
        <w:t xml:space="preserve"> </w:t>
      </w:r>
      <w:r>
        <w:t>to</w:t>
      </w:r>
      <w:r>
        <w:rPr>
          <w:spacing w:val="37"/>
        </w:rPr>
        <w:t xml:space="preserve"> </w:t>
      </w:r>
      <w:r>
        <w:t>be</w:t>
      </w:r>
      <w:r>
        <w:rPr>
          <w:spacing w:val="37"/>
        </w:rPr>
        <w:t xml:space="preserve"> </w:t>
      </w:r>
      <w:r>
        <w:t>appended</w:t>
      </w:r>
      <w:r>
        <w:rPr>
          <w:spacing w:val="37"/>
        </w:rPr>
        <w:t xml:space="preserve"> </w:t>
      </w:r>
      <w:r>
        <w:t>to</w:t>
      </w:r>
      <w:r>
        <w:rPr>
          <w:spacing w:val="37"/>
        </w:rPr>
        <w:t xml:space="preserve"> </w:t>
      </w:r>
      <w:r>
        <w:t>certain</w:t>
      </w:r>
      <w:r>
        <w:rPr>
          <w:spacing w:val="37"/>
        </w:rPr>
        <w:t xml:space="preserve"> </w:t>
      </w:r>
      <w:r>
        <w:t>terms,</w:t>
      </w:r>
      <w:r>
        <w:rPr>
          <w:spacing w:val="37"/>
        </w:rPr>
        <w:t xml:space="preserve"> </w:t>
      </w:r>
      <w:r>
        <w:t>enhancing</w:t>
      </w:r>
      <w:r>
        <w:rPr>
          <w:spacing w:val="37"/>
        </w:rPr>
        <w:t xml:space="preserve"> </w:t>
      </w:r>
      <w:r>
        <w:t>their</w:t>
      </w:r>
      <w:r>
        <w:rPr>
          <w:spacing w:val="37"/>
        </w:rPr>
        <w:t xml:space="preserve"> </w:t>
      </w:r>
      <w:r>
        <w:t>contextual</w:t>
      </w:r>
      <w:r>
        <w:rPr>
          <w:spacing w:val="37"/>
        </w:rPr>
        <w:t xml:space="preserve"> </w:t>
      </w:r>
      <w:proofErr w:type="gramStart"/>
      <w:r>
        <w:t>meaning</w:t>
      </w:r>
      <w:proofErr w:type="gramEnd"/>
      <w:r>
        <w:rPr>
          <w:spacing w:val="37"/>
        </w:rPr>
        <w:t xml:space="preserve"> </w:t>
      </w:r>
      <w:r>
        <w:t>and facilitating accurate data interpretation.</w:t>
      </w:r>
    </w:p>
    <w:p w14:paraId="46B266E0" w14:textId="77777777" w:rsidR="000C2409" w:rsidRDefault="005E3753" w:rsidP="00954F89">
      <w:pPr>
        <w:pStyle w:val="BodyText"/>
        <w:spacing w:before="121" w:line="360" w:lineRule="auto"/>
        <w:ind w:left="300" w:right="797"/>
        <w:jc w:val="both"/>
      </w:pPr>
      <w:r>
        <w:t>By configuring the master data module in this manner, users gain the ability to intelligently handle data origin, perform precise filtering based on Groups and Categories, and establish seamless connections to the knowledge base. This ensures the accuracy, relevance, and integrity of the data, empowering comprehensive analysis and meaningful insights.</w:t>
      </w:r>
    </w:p>
    <w:p w14:paraId="45216B6D" w14:textId="77777777" w:rsidR="000C2409" w:rsidRDefault="005E3753" w:rsidP="00954F89">
      <w:pPr>
        <w:pStyle w:val="BodyText"/>
        <w:spacing w:before="120" w:line="360" w:lineRule="auto"/>
        <w:ind w:left="300" w:right="797"/>
        <w:jc w:val="both"/>
      </w:pPr>
      <w:r>
        <w:lastRenderedPageBreak/>
        <w:t>The user-friendly approach to managing master data within the Server module enables users to leverage the full potential of the IGEM system. It provides efficient data integration, discovery, and exploration, while facilitating flexible filtering and organization of terms based on their associated attributes. This empowers users to efficiently navigate and extract relevant information from the knowledge base, facilitating their research and analysis activities.</w:t>
      </w:r>
    </w:p>
    <w:p w14:paraId="2E231C73" w14:textId="77777777" w:rsidR="000C2409" w:rsidRDefault="005E3753">
      <w:pPr>
        <w:pStyle w:val="BodyText"/>
        <w:rPr>
          <w:sz w:val="14"/>
        </w:rPr>
      </w:pPr>
      <w:r>
        <w:rPr>
          <w:noProof/>
        </w:rPr>
        <mc:AlternateContent>
          <mc:Choice Requires="wps">
            <w:drawing>
              <wp:anchor distT="0" distB="0" distL="0" distR="0" simplePos="0" relativeHeight="487618560" behindDoc="1" locked="0" layoutInCell="1" allowOverlap="1" wp14:anchorId="4BDA9060" wp14:editId="377B27F0">
                <wp:simplePos x="0" y="0"/>
                <wp:positionH relativeFrom="page">
                  <wp:posOffset>381200</wp:posOffset>
                </wp:positionH>
                <wp:positionV relativeFrom="paragraph">
                  <wp:posOffset>121771</wp:posOffset>
                </wp:positionV>
                <wp:extent cx="6670675" cy="259079"/>
                <wp:effectExtent l="0" t="0" r="9525" b="8255"/>
                <wp:wrapTopAndBottom/>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698EACD4" w14:textId="77777777" w:rsidR="000C2409" w:rsidRDefault="005E3753">
                            <w:pPr>
                              <w:spacing w:before="126" w:line="275" w:lineRule="exact"/>
                              <w:ind w:left="197"/>
                              <w:rPr>
                                <w:b/>
                                <w:color w:val="000000"/>
                              </w:rPr>
                            </w:pPr>
                            <w:bookmarkStart w:id="71" w:name="Datasource"/>
                            <w:bookmarkStart w:id="72" w:name="_bookmark42"/>
                            <w:bookmarkEnd w:id="71"/>
                            <w:bookmarkEnd w:id="72"/>
                            <w:proofErr w:type="spellStart"/>
                            <w:r>
                              <w:rPr>
                                <w:b/>
                                <w:color w:val="1F425B"/>
                                <w:spacing w:val="-2"/>
                              </w:rPr>
                              <w:t>Datasource</w:t>
                            </w:r>
                            <w:proofErr w:type="spellEnd"/>
                          </w:p>
                        </w:txbxContent>
                      </wps:txbx>
                      <wps:bodyPr wrap="square" lIns="0" tIns="0" rIns="0" bIns="0" rtlCol="0">
                        <a:noAutofit/>
                      </wps:bodyPr>
                    </wps:wsp>
                  </a:graphicData>
                </a:graphic>
              </wp:anchor>
            </w:drawing>
          </mc:Choice>
          <mc:Fallback>
            <w:pict>
              <v:shape w14:anchorId="4BDA9060" id="Textbox 82" o:spid="_x0000_s1047" type="#_x0000_t202" style="position:absolute;margin-left:30pt;margin-top:9.6pt;width:525.25pt;height:20.4pt;z-index:-15697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" filled="f" stroked="f" strokeweight=".1058mm">
                <v:textbox inset="0,0,0,0">
                  <w:txbxContent>
                    <w:p w14:paraId="698EACD4" w14:textId="77777777" w:rsidR="000C2409" w:rsidRDefault="005E3753">
                      <w:pPr>
                        <w:spacing w:before="126" w:line="275" w:lineRule="exact"/>
                        <w:ind w:left="197"/>
                        <w:rPr>
                          <w:b/>
                          <w:color w:val="000000"/>
                        </w:rPr>
                      </w:pPr>
                      <w:bookmarkStart w:id="111" w:name="Datasource"/>
                      <w:bookmarkStart w:id="112" w:name="_bookmark42"/>
                      <w:bookmarkEnd w:id="111"/>
                      <w:bookmarkEnd w:id="112"/>
                      <w:proofErr w:type="spellStart"/>
                      <w:r>
                        <w:rPr>
                          <w:b/>
                          <w:color w:val="1F425B"/>
                          <w:spacing w:val="-2"/>
                        </w:rPr>
                        <w:t>Datasource</w:t>
                      </w:r>
                      <w:proofErr w:type="spellEnd"/>
                    </w:p>
                  </w:txbxContent>
                </v:textbox>
                <w10:wrap type="topAndBottom" anchorx="page"/>
              </v:shape>
            </w:pict>
          </mc:Fallback>
        </mc:AlternateContent>
      </w:r>
    </w:p>
    <w:p w14:paraId="1407382E" w14:textId="77777777" w:rsidR="000C2409" w:rsidRDefault="005E3753" w:rsidP="00954F89">
      <w:pPr>
        <w:pStyle w:val="BodyText"/>
        <w:spacing w:before="130" w:line="360" w:lineRule="auto"/>
        <w:ind w:left="300"/>
      </w:pPr>
      <w:proofErr w:type="spellStart"/>
      <w:r>
        <w:t>Datasource</w:t>
      </w:r>
      <w:proofErr w:type="spellEnd"/>
      <w:r>
        <w:rPr>
          <w:spacing w:val="20"/>
        </w:rPr>
        <w:t xml:space="preserve"> </w:t>
      </w:r>
      <w:r>
        <w:t>master</w:t>
      </w:r>
      <w:r>
        <w:rPr>
          <w:spacing w:val="20"/>
        </w:rPr>
        <w:t xml:space="preserve"> </w:t>
      </w:r>
      <w:r>
        <w:t>data</w:t>
      </w:r>
      <w:r>
        <w:rPr>
          <w:spacing w:val="20"/>
        </w:rPr>
        <w:t xml:space="preserve"> </w:t>
      </w:r>
      <w:r>
        <w:t>refers</w:t>
      </w:r>
      <w:r>
        <w:rPr>
          <w:spacing w:val="20"/>
        </w:rPr>
        <w:t xml:space="preserve"> </w:t>
      </w:r>
      <w:r>
        <w:t>to</w:t>
      </w:r>
      <w:r>
        <w:rPr>
          <w:spacing w:val="20"/>
        </w:rPr>
        <w:t xml:space="preserve"> </w:t>
      </w:r>
      <w:r>
        <w:t>an</w:t>
      </w:r>
      <w:r>
        <w:rPr>
          <w:spacing w:val="20"/>
        </w:rPr>
        <w:t xml:space="preserve"> </w:t>
      </w:r>
      <w:r>
        <w:t>external</w:t>
      </w:r>
      <w:r>
        <w:rPr>
          <w:spacing w:val="20"/>
        </w:rPr>
        <w:t xml:space="preserve"> </w:t>
      </w:r>
      <w:r>
        <w:t>data</w:t>
      </w:r>
      <w:r>
        <w:rPr>
          <w:spacing w:val="20"/>
        </w:rPr>
        <w:t xml:space="preserve"> </w:t>
      </w:r>
      <w:r>
        <w:t>source</w:t>
      </w:r>
      <w:r>
        <w:rPr>
          <w:spacing w:val="20"/>
        </w:rPr>
        <w:t xml:space="preserve"> </w:t>
      </w:r>
      <w:r>
        <w:t>and</w:t>
      </w:r>
      <w:r>
        <w:rPr>
          <w:spacing w:val="20"/>
        </w:rPr>
        <w:t xml:space="preserve"> </w:t>
      </w:r>
      <w:r>
        <w:t>groups</w:t>
      </w:r>
      <w:r>
        <w:rPr>
          <w:spacing w:val="20"/>
        </w:rPr>
        <w:t xml:space="preserve"> </w:t>
      </w:r>
      <w:r>
        <w:t>of</w:t>
      </w:r>
      <w:r>
        <w:rPr>
          <w:spacing w:val="20"/>
        </w:rPr>
        <w:t xml:space="preserve"> </w:t>
      </w:r>
      <w:r>
        <w:t>Connectors</w:t>
      </w:r>
      <w:r>
        <w:rPr>
          <w:spacing w:val="20"/>
        </w:rPr>
        <w:t xml:space="preserve"> </w:t>
      </w:r>
      <w:r>
        <w:t>over</w:t>
      </w:r>
      <w:r>
        <w:rPr>
          <w:spacing w:val="20"/>
        </w:rPr>
        <w:t xml:space="preserve"> </w:t>
      </w:r>
      <w:r>
        <w:t>the</w:t>
      </w:r>
      <w:r>
        <w:rPr>
          <w:spacing w:val="20"/>
        </w:rPr>
        <w:t xml:space="preserve"> </w:t>
      </w:r>
      <w:r>
        <w:t>same</w:t>
      </w:r>
      <w:r>
        <w:rPr>
          <w:spacing w:val="20"/>
        </w:rPr>
        <w:t xml:space="preserve"> </w:t>
      </w:r>
      <w:r>
        <w:t>domain.</w:t>
      </w:r>
      <w:r>
        <w:rPr>
          <w:spacing w:val="20"/>
        </w:rPr>
        <w:t xml:space="preserve"> </w:t>
      </w:r>
      <w:r>
        <w:t>The connection between IGEM and external data sources will be established by Connectors.</w:t>
      </w:r>
    </w:p>
    <w:p w14:paraId="7402EC5D" w14:textId="77777777" w:rsidR="000C2409" w:rsidRDefault="005E3753" w:rsidP="00954F89">
      <w:pPr>
        <w:pStyle w:val="BodyText"/>
        <w:spacing w:before="120" w:line="360" w:lineRule="auto"/>
        <w:ind w:left="300"/>
      </w:pPr>
      <w:proofErr w:type="spellStart"/>
      <w:r>
        <w:t>Datasource</w:t>
      </w:r>
      <w:proofErr w:type="spellEnd"/>
      <w:r>
        <w:t xml:space="preserve"> is used for selecting and grouping queries and future security and authentication </w:t>
      </w:r>
      <w:r>
        <w:rPr>
          <w:spacing w:val="-2"/>
        </w:rPr>
        <w:t>features.</w:t>
      </w:r>
    </w:p>
    <w:p w14:paraId="433F7A36" w14:textId="6B612537" w:rsidR="000C2409" w:rsidRPr="00954F89" w:rsidRDefault="005E3753" w:rsidP="00954F89">
      <w:pPr>
        <w:pStyle w:val="BodyText"/>
        <w:spacing w:before="125" w:line="360" w:lineRule="auto"/>
        <w:ind w:left="300" w:right="797"/>
      </w:pPr>
      <w:r>
        <w:t xml:space="preserve">The </w:t>
      </w:r>
      <w:proofErr w:type="spellStart"/>
      <w:r>
        <w:t>Datasource</w:t>
      </w:r>
      <w:proofErr w:type="spellEnd"/>
      <w:r>
        <w:t xml:space="preserve"> data will be stored in the </w:t>
      </w:r>
      <w:proofErr w:type="spellStart"/>
      <w:r>
        <w:t>ge_datasource</w:t>
      </w:r>
      <w:proofErr w:type="spellEnd"/>
      <w:r>
        <w:t xml:space="preserve"> table of the IGEM DB defined in the initial parameters. The available fields are:</w:t>
      </w:r>
    </w:p>
    <w:p w14:paraId="75405210" w14:textId="77777777" w:rsidR="000C2409" w:rsidRDefault="005E3753">
      <w:pPr>
        <w:pStyle w:val="ListParagraph"/>
        <w:numPr>
          <w:ilvl w:val="0"/>
          <w:numId w:val="2"/>
        </w:numPr>
        <w:tabs>
          <w:tab w:val="left" w:pos="1159"/>
        </w:tabs>
        <w:spacing w:before="0"/>
        <w:ind w:left="1159" w:hanging="179"/>
        <w:rPr>
          <w:sz w:val="20"/>
        </w:rPr>
      </w:pPr>
      <w:r>
        <w:rPr>
          <w:i/>
          <w:sz w:val="20"/>
        </w:rPr>
        <w:t>ID</w:t>
      </w:r>
      <w:r>
        <w:rPr>
          <w:sz w:val="20"/>
        </w:rPr>
        <w:t xml:space="preserve">: </w:t>
      </w:r>
      <w:proofErr w:type="spellStart"/>
      <w:r>
        <w:rPr>
          <w:sz w:val="20"/>
        </w:rPr>
        <w:t>GE.db</w:t>
      </w:r>
      <w:proofErr w:type="spellEnd"/>
      <w:r>
        <w:rPr>
          <w:sz w:val="20"/>
        </w:rPr>
        <w:t xml:space="preserve"> internal </w:t>
      </w:r>
      <w:r>
        <w:rPr>
          <w:spacing w:val="-5"/>
          <w:sz w:val="20"/>
        </w:rPr>
        <w:t>key</w:t>
      </w:r>
    </w:p>
    <w:p w14:paraId="3F9937F5" w14:textId="77777777" w:rsidR="000C2409" w:rsidRDefault="005E3753">
      <w:pPr>
        <w:pStyle w:val="ListParagraph"/>
        <w:numPr>
          <w:ilvl w:val="0"/>
          <w:numId w:val="2"/>
        </w:numPr>
        <w:tabs>
          <w:tab w:val="left" w:pos="1159"/>
        </w:tabs>
        <w:ind w:left="1159" w:hanging="179"/>
        <w:rPr>
          <w:sz w:val="20"/>
        </w:rPr>
      </w:pPr>
      <w:proofErr w:type="spellStart"/>
      <w:r>
        <w:rPr>
          <w:i/>
          <w:sz w:val="20"/>
        </w:rPr>
        <w:t>Datasource</w:t>
      </w:r>
      <w:proofErr w:type="spellEnd"/>
      <w:r>
        <w:rPr>
          <w:sz w:val="20"/>
        </w:rPr>
        <w:t xml:space="preserve">: Abbreviated name of the </w:t>
      </w:r>
      <w:proofErr w:type="spellStart"/>
      <w:r>
        <w:rPr>
          <w:spacing w:val="-2"/>
          <w:sz w:val="20"/>
        </w:rPr>
        <w:t>Datasource</w:t>
      </w:r>
      <w:proofErr w:type="spellEnd"/>
    </w:p>
    <w:p w14:paraId="74048D7D" w14:textId="77777777" w:rsidR="000C2409" w:rsidRDefault="005E3753">
      <w:pPr>
        <w:pStyle w:val="ListParagraph"/>
        <w:numPr>
          <w:ilvl w:val="0"/>
          <w:numId w:val="2"/>
        </w:numPr>
        <w:tabs>
          <w:tab w:val="left" w:pos="1159"/>
        </w:tabs>
        <w:ind w:left="1159" w:hanging="179"/>
        <w:rPr>
          <w:sz w:val="20"/>
        </w:rPr>
      </w:pPr>
      <w:r>
        <w:rPr>
          <w:i/>
          <w:sz w:val="20"/>
        </w:rPr>
        <w:t>Description</w:t>
      </w:r>
      <w:r>
        <w:rPr>
          <w:sz w:val="20"/>
        </w:rPr>
        <w:t xml:space="preserve">: Description for identifying and consulting the </w:t>
      </w:r>
      <w:proofErr w:type="spellStart"/>
      <w:r>
        <w:rPr>
          <w:spacing w:val="-2"/>
          <w:sz w:val="20"/>
        </w:rPr>
        <w:t>Datasource</w:t>
      </w:r>
      <w:proofErr w:type="spellEnd"/>
    </w:p>
    <w:p w14:paraId="531B9B5B" w14:textId="77777777" w:rsidR="000C2409" w:rsidRDefault="005E3753">
      <w:pPr>
        <w:pStyle w:val="ListParagraph"/>
        <w:numPr>
          <w:ilvl w:val="0"/>
          <w:numId w:val="2"/>
        </w:numPr>
        <w:tabs>
          <w:tab w:val="left" w:pos="1159"/>
        </w:tabs>
        <w:spacing w:before="91"/>
        <w:ind w:left="1159" w:hanging="179"/>
        <w:rPr>
          <w:sz w:val="20"/>
        </w:rPr>
      </w:pPr>
      <w:r>
        <w:rPr>
          <w:i/>
          <w:sz w:val="20"/>
        </w:rPr>
        <w:t>Category</w:t>
      </w:r>
      <w:r>
        <w:rPr>
          <w:sz w:val="20"/>
        </w:rPr>
        <w:t xml:space="preserve">: Category to help identify and group the </w:t>
      </w:r>
      <w:proofErr w:type="spellStart"/>
      <w:r>
        <w:rPr>
          <w:spacing w:val="-2"/>
          <w:sz w:val="20"/>
        </w:rPr>
        <w:t>Datasource</w:t>
      </w:r>
      <w:proofErr w:type="spellEnd"/>
    </w:p>
    <w:p w14:paraId="6523C407" w14:textId="77777777" w:rsidR="000C2409" w:rsidRDefault="005E3753">
      <w:pPr>
        <w:pStyle w:val="ListParagraph"/>
        <w:numPr>
          <w:ilvl w:val="0"/>
          <w:numId w:val="2"/>
        </w:numPr>
        <w:tabs>
          <w:tab w:val="left" w:pos="1159"/>
        </w:tabs>
        <w:ind w:left="1159" w:hanging="179"/>
        <w:rPr>
          <w:sz w:val="20"/>
        </w:rPr>
      </w:pPr>
      <w:r>
        <w:rPr>
          <w:i/>
          <w:sz w:val="20"/>
        </w:rPr>
        <w:t>Website</w:t>
      </w:r>
      <w:r>
        <w:rPr>
          <w:sz w:val="20"/>
        </w:rPr>
        <w:t xml:space="preserve">: Electronic address of the maintainer of the available </w:t>
      </w:r>
      <w:r>
        <w:rPr>
          <w:spacing w:val="-4"/>
          <w:sz w:val="20"/>
        </w:rPr>
        <w:t>data</w:t>
      </w:r>
    </w:p>
    <w:p w14:paraId="3799FDA8" w14:textId="77777777" w:rsidR="00954F89" w:rsidRDefault="00954F89">
      <w:pPr>
        <w:pStyle w:val="BodyText"/>
        <w:spacing w:before="50"/>
        <w:ind w:left="300"/>
      </w:pPr>
    </w:p>
    <w:p w14:paraId="282435CF" w14:textId="08DD9496" w:rsidR="000C2409" w:rsidRDefault="005E3753" w:rsidP="00954F89">
      <w:pPr>
        <w:pStyle w:val="BodyText"/>
        <w:spacing w:before="50" w:line="360" w:lineRule="auto"/>
        <w:ind w:left="300"/>
      </w:pPr>
      <w:r>
        <w:t xml:space="preserve">The inclusion of new data can be performed via the process </w:t>
      </w:r>
      <w:proofErr w:type="spellStart"/>
      <w:proofErr w:type="gramStart"/>
      <w:r>
        <w:rPr>
          <w:rFonts w:ascii="Courier New"/>
        </w:rPr>
        <w:t>db</w:t>
      </w:r>
      <w:proofErr w:type="spellEnd"/>
      <w:r>
        <w:rPr>
          <w:rFonts w:ascii="Courier New"/>
          <w:spacing w:val="-65"/>
        </w:rPr>
        <w:t xml:space="preserve"> </w:t>
      </w:r>
      <w:r>
        <w:t>.</w:t>
      </w:r>
      <w:proofErr w:type="gramEnd"/>
      <w:r>
        <w:t xml:space="preserve"> On the command </w:t>
      </w:r>
      <w:r>
        <w:rPr>
          <w:spacing w:val="-2"/>
        </w:rPr>
        <w:t>line:</w:t>
      </w:r>
    </w:p>
    <w:p w14:paraId="103103F2" w14:textId="77777777" w:rsidR="000C2409" w:rsidRDefault="005E3753" w:rsidP="00954F89">
      <w:pPr>
        <w:pStyle w:val="BodyText"/>
        <w:spacing w:before="141" w:line="360" w:lineRule="auto"/>
        <w:ind w:left="388"/>
        <w:rPr>
          <w:rFonts w:ascii="Courier New"/>
        </w:rPr>
      </w:pPr>
      <w:r>
        <w:rPr>
          <w:rFonts w:ascii="Courier New"/>
        </w:rPr>
        <w:t xml:space="preserve">$ python manage.py </w:t>
      </w:r>
      <w:proofErr w:type="spellStart"/>
      <w:r>
        <w:rPr>
          <w:rFonts w:ascii="Courier New"/>
        </w:rPr>
        <w:t>db</w:t>
      </w:r>
      <w:proofErr w:type="spellEnd"/>
      <w:r>
        <w:rPr>
          <w:rFonts w:ascii="Courier New"/>
        </w:rPr>
        <w:t xml:space="preserve"> --</w:t>
      </w:r>
      <w:proofErr w:type="spellStart"/>
      <w:r>
        <w:rPr>
          <w:rFonts w:ascii="Courier New"/>
        </w:rPr>
        <w:t>load_data</w:t>
      </w:r>
      <w:proofErr w:type="spellEnd"/>
      <w:r>
        <w:rPr>
          <w:rFonts w:ascii="Courier New"/>
        </w:rPr>
        <w:t xml:space="preserve"> "table='</w:t>
      </w:r>
      <w:proofErr w:type="spellStart"/>
      <w:r>
        <w:rPr>
          <w:rFonts w:ascii="Courier New"/>
        </w:rPr>
        <w:t>datasource</w:t>
      </w:r>
      <w:proofErr w:type="spellEnd"/>
      <w:r>
        <w:rPr>
          <w:rFonts w:ascii="Courier New"/>
        </w:rPr>
        <w:t xml:space="preserve">, </w:t>
      </w:r>
      <w:r>
        <w:rPr>
          <w:rFonts w:ascii="Courier New"/>
          <w:spacing w:val="-2"/>
        </w:rPr>
        <w:t>path='{</w:t>
      </w:r>
      <w:proofErr w:type="spellStart"/>
      <w:r>
        <w:rPr>
          <w:rFonts w:ascii="Courier New"/>
          <w:spacing w:val="-2"/>
        </w:rPr>
        <w:t>your_path</w:t>
      </w:r>
      <w:proofErr w:type="spellEnd"/>
      <w:r>
        <w:rPr>
          <w:rFonts w:ascii="Courier New"/>
          <w:spacing w:val="-2"/>
        </w:rPr>
        <w:t>}/datasource.csv'"</w:t>
      </w:r>
    </w:p>
    <w:p w14:paraId="437101CD" w14:textId="77777777" w:rsidR="000C2409" w:rsidRDefault="005E3753" w:rsidP="00954F89">
      <w:pPr>
        <w:pStyle w:val="BodyText"/>
        <w:spacing w:before="158" w:line="360" w:lineRule="auto"/>
        <w:ind w:left="300"/>
      </w:pPr>
      <w:r>
        <w:t xml:space="preserve">Other commands and functions for manipulating master data can be found in the database management </w:t>
      </w:r>
      <w:r>
        <w:rPr>
          <w:spacing w:val="-4"/>
        </w:rPr>
        <w:t>tab.</w:t>
      </w:r>
    </w:p>
    <w:p w14:paraId="615EF9BA" w14:textId="77777777" w:rsidR="000C2409" w:rsidRDefault="005E3753" w:rsidP="00954F89">
      <w:pPr>
        <w:pStyle w:val="BodyText"/>
        <w:spacing w:before="125" w:line="360" w:lineRule="auto"/>
        <w:ind w:left="300" w:right="797"/>
      </w:pPr>
      <w:r>
        <w:t>CAUTION:</w:t>
      </w:r>
      <w:r>
        <w:rPr>
          <w:spacing w:val="26"/>
        </w:rPr>
        <w:t xml:space="preserve"> </w:t>
      </w:r>
      <w:r>
        <w:t>As</w:t>
      </w:r>
      <w:r>
        <w:rPr>
          <w:spacing w:val="26"/>
        </w:rPr>
        <w:t xml:space="preserve"> </w:t>
      </w:r>
      <w:proofErr w:type="spellStart"/>
      <w:r>
        <w:t>GE.db</w:t>
      </w:r>
      <w:proofErr w:type="spellEnd"/>
      <w:r>
        <w:rPr>
          <w:spacing w:val="26"/>
        </w:rPr>
        <w:t xml:space="preserve"> </w:t>
      </w:r>
      <w:r>
        <w:t>is</w:t>
      </w:r>
      <w:r>
        <w:rPr>
          <w:spacing w:val="26"/>
        </w:rPr>
        <w:t xml:space="preserve"> </w:t>
      </w:r>
      <w:r>
        <w:t>a</w:t>
      </w:r>
      <w:r>
        <w:rPr>
          <w:spacing w:val="26"/>
        </w:rPr>
        <w:t xml:space="preserve"> </w:t>
      </w:r>
      <w:r>
        <w:t>correlational</w:t>
      </w:r>
      <w:r>
        <w:rPr>
          <w:spacing w:val="26"/>
        </w:rPr>
        <w:t xml:space="preserve"> </w:t>
      </w:r>
      <w:r>
        <w:t>base</w:t>
      </w:r>
      <w:r>
        <w:rPr>
          <w:spacing w:val="26"/>
        </w:rPr>
        <w:t xml:space="preserve"> </w:t>
      </w:r>
      <w:r>
        <w:t>with</w:t>
      </w:r>
      <w:r>
        <w:rPr>
          <w:spacing w:val="26"/>
        </w:rPr>
        <w:t xml:space="preserve"> </w:t>
      </w:r>
      <w:r>
        <w:t>key</w:t>
      </w:r>
      <w:r>
        <w:rPr>
          <w:spacing w:val="26"/>
        </w:rPr>
        <w:t xml:space="preserve"> </w:t>
      </w:r>
      <w:r>
        <w:t>integrity,</w:t>
      </w:r>
      <w:r>
        <w:rPr>
          <w:spacing w:val="26"/>
        </w:rPr>
        <w:t xml:space="preserve"> </w:t>
      </w:r>
      <w:r>
        <w:t>all</w:t>
      </w:r>
      <w:r>
        <w:rPr>
          <w:spacing w:val="26"/>
        </w:rPr>
        <w:t xml:space="preserve"> </w:t>
      </w:r>
      <w:r>
        <w:t>records</w:t>
      </w:r>
      <w:r>
        <w:rPr>
          <w:spacing w:val="26"/>
        </w:rPr>
        <w:t xml:space="preserve"> </w:t>
      </w:r>
      <w:r>
        <w:t>linked</w:t>
      </w:r>
      <w:r>
        <w:rPr>
          <w:spacing w:val="26"/>
        </w:rPr>
        <w:t xml:space="preserve"> </w:t>
      </w:r>
      <w:r>
        <w:t>to</w:t>
      </w:r>
      <w:r>
        <w:rPr>
          <w:spacing w:val="26"/>
        </w:rPr>
        <w:t xml:space="preserve"> </w:t>
      </w:r>
      <w:r>
        <w:t>the</w:t>
      </w:r>
      <w:r>
        <w:rPr>
          <w:spacing w:val="26"/>
        </w:rPr>
        <w:t xml:space="preserve"> </w:t>
      </w:r>
      <w:r>
        <w:t>deleted</w:t>
      </w:r>
      <w:r>
        <w:rPr>
          <w:spacing w:val="26"/>
        </w:rPr>
        <w:t xml:space="preserve"> </w:t>
      </w:r>
      <w:r>
        <w:t>data</w:t>
      </w:r>
      <w:r>
        <w:rPr>
          <w:spacing w:val="26"/>
        </w:rPr>
        <w:t xml:space="preserve"> </w:t>
      </w:r>
      <w:r>
        <w:t>will</w:t>
      </w:r>
      <w:r>
        <w:rPr>
          <w:spacing w:val="26"/>
        </w:rPr>
        <w:t xml:space="preserve"> </w:t>
      </w:r>
      <w:r>
        <w:t>also</w:t>
      </w:r>
      <w:r>
        <w:rPr>
          <w:spacing w:val="26"/>
        </w:rPr>
        <w:t xml:space="preserve"> </w:t>
      </w:r>
      <w:r>
        <w:t xml:space="preserve">be deleted, which includes Connector and </w:t>
      </w:r>
      <w:proofErr w:type="spellStart"/>
      <w:r>
        <w:t>TermMap</w:t>
      </w:r>
      <w:proofErr w:type="spellEnd"/>
      <w:r>
        <w:t xml:space="preserve"> information</w:t>
      </w:r>
    </w:p>
    <w:p w14:paraId="38482789" w14:textId="77777777" w:rsidR="00954F89" w:rsidRDefault="00954F89">
      <w:pPr>
        <w:pStyle w:val="Heading1"/>
        <w:spacing w:before="118"/>
      </w:pPr>
    </w:p>
    <w:p w14:paraId="139F2FC3" w14:textId="29A4F498" w:rsidR="000C2409" w:rsidRDefault="005E3753">
      <w:pPr>
        <w:pStyle w:val="Heading1"/>
        <w:spacing w:before="118"/>
      </w:pPr>
      <w:r>
        <w:t xml:space="preserve">Web </w:t>
      </w:r>
      <w:r>
        <w:rPr>
          <w:spacing w:val="-2"/>
        </w:rPr>
        <w:t>Interface</w:t>
      </w:r>
    </w:p>
    <w:p w14:paraId="5CF8017D" w14:textId="77777777" w:rsidR="000C2409" w:rsidRDefault="005E3753" w:rsidP="00954F89">
      <w:pPr>
        <w:pStyle w:val="BodyText"/>
        <w:spacing w:before="124" w:line="360" w:lineRule="auto"/>
        <w:ind w:left="300"/>
      </w:pPr>
      <w:r>
        <w:t xml:space="preserve">Through IGEM’s friendly web interface, it will be possible to carry out </w:t>
      </w:r>
      <w:proofErr w:type="spellStart"/>
      <w:r>
        <w:t>Datasource</w:t>
      </w:r>
      <w:proofErr w:type="spellEnd"/>
      <w:r>
        <w:t xml:space="preserve"> management </w:t>
      </w:r>
      <w:r>
        <w:rPr>
          <w:spacing w:val="-2"/>
        </w:rPr>
        <w:t>activities.</w:t>
      </w:r>
    </w:p>
    <w:p w14:paraId="315DF459" w14:textId="77777777" w:rsidR="000C2409" w:rsidRDefault="005E3753" w:rsidP="00954F89">
      <w:pPr>
        <w:pStyle w:val="BodyText"/>
        <w:spacing w:before="125" w:line="360" w:lineRule="auto"/>
        <w:ind w:left="300"/>
      </w:pPr>
      <w:r>
        <w:t xml:space="preserve">Activate the IGEM web service if you have not already done so. Go to the </w:t>
      </w:r>
      <w:proofErr w:type="spellStart"/>
      <w:r>
        <w:t>igem</w:t>
      </w:r>
      <w:proofErr w:type="spellEnd"/>
      <w:r>
        <w:t xml:space="preserve"> folder and type the command </w:t>
      </w:r>
      <w:r>
        <w:rPr>
          <w:spacing w:val="-2"/>
        </w:rPr>
        <w:t>line:</w:t>
      </w:r>
    </w:p>
    <w:p w14:paraId="7C73CF4C" w14:textId="77777777" w:rsidR="000C2409" w:rsidRDefault="005E3753" w:rsidP="00954F89">
      <w:pPr>
        <w:pStyle w:val="BodyText"/>
        <w:spacing w:before="156"/>
        <w:ind w:left="388"/>
        <w:rPr>
          <w:rFonts w:ascii="Courier New"/>
        </w:rPr>
      </w:pPr>
      <w:r>
        <w:rPr>
          <w:rFonts w:ascii="Courier New"/>
        </w:rPr>
        <w:t xml:space="preserve">$ python manage.py </w:t>
      </w:r>
      <w:proofErr w:type="spellStart"/>
      <w:r>
        <w:rPr>
          <w:rFonts w:ascii="Courier New"/>
          <w:spacing w:val="-2"/>
        </w:rPr>
        <w:t>runserver</w:t>
      </w:r>
      <w:proofErr w:type="spellEnd"/>
    </w:p>
    <w:p w14:paraId="01E49611" w14:textId="77777777" w:rsidR="000C2409" w:rsidRDefault="000C2409" w:rsidP="00954F89">
      <w:pPr>
        <w:pStyle w:val="BodyText"/>
        <w:spacing w:before="4"/>
        <w:rPr>
          <w:rFonts w:ascii="Courier New"/>
          <w:sz w:val="27"/>
        </w:rPr>
      </w:pPr>
    </w:p>
    <w:p w14:paraId="395DBC9A" w14:textId="77777777" w:rsidR="000C2409" w:rsidRDefault="005E3753" w:rsidP="00954F89">
      <w:pPr>
        <w:pStyle w:val="BodyText"/>
        <w:ind w:left="628" w:right="4811" w:hanging="241"/>
        <w:rPr>
          <w:rFonts w:ascii="Courier New"/>
        </w:rPr>
      </w:pPr>
      <w:r>
        <w:rPr>
          <w:rFonts w:ascii="Courier New"/>
        </w:rPr>
        <w:t>&gt;&gt;&gt;</w:t>
      </w:r>
      <w:r>
        <w:rPr>
          <w:rFonts w:ascii="Courier New"/>
          <w:spacing w:val="-6"/>
        </w:rPr>
        <w:t xml:space="preserve"> </w:t>
      </w:r>
      <w:r>
        <w:rPr>
          <w:rFonts w:ascii="Courier New"/>
        </w:rPr>
        <w:t>Watching</w:t>
      </w:r>
      <w:r>
        <w:rPr>
          <w:rFonts w:ascii="Courier New"/>
          <w:spacing w:val="-6"/>
        </w:rPr>
        <w:t xml:space="preserve"> </w:t>
      </w:r>
      <w:r>
        <w:rPr>
          <w:rFonts w:ascii="Courier New"/>
        </w:rPr>
        <w:t>for</w:t>
      </w:r>
      <w:r>
        <w:rPr>
          <w:rFonts w:ascii="Courier New"/>
          <w:spacing w:val="-6"/>
        </w:rPr>
        <w:t xml:space="preserve"> </w:t>
      </w:r>
      <w:r>
        <w:rPr>
          <w:rFonts w:ascii="Courier New"/>
        </w:rPr>
        <w:t>file</w:t>
      </w:r>
      <w:r>
        <w:rPr>
          <w:rFonts w:ascii="Courier New"/>
          <w:spacing w:val="-6"/>
        </w:rPr>
        <w:t xml:space="preserve"> </w:t>
      </w:r>
      <w:r>
        <w:rPr>
          <w:rFonts w:ascii="Courier New"/>
        </w:rPr>
        <w:t>changes</w:t>
      </w:r>
      <w:r>
        <w:rPr>
          <w:rFonts w:ascii="Courier New"/>
          <w:spacing w:val="-6"/>
        </w:rPr>
        <w:t xml:space="preserve"> </w:t>
      </w:r>
      <w:r>
        <w:rPr>
          <w:rFonts w:ascii="Courier New"/>
        </w:rPr>
        <w:t>with</w:t>
      </w:r>
      <w:r>
        <w:rPr>
          <w:rFonts w:ascii="Courier New"/>
          <w:spacing w:val="-6"/>
        </w:rPr>
        <w:t xml:space="preserve"> </w:t>
      </w:r>
      <w:proofErr w:type="spellStart"/>
      <w:r>
        <w:rPr>
          <w:rFonts w:ascii="Courier New"/>
        </w:rPr>
        <w:t>StatReloader</w:t>
      </w:r>
      <w:proofErr w:type="spellEnd"/>
      <w:r>
        <w:rPr>
          <w:rFonts w:ascii="Courier New"/>
        </w:rPr>
        <w:t xml:space="preserve"> Performing system checks...</w:t>
      </w:r>
    </w:p>
    <w:p w14:paraId="5C194327" w14:textId="77777777" w:rsidR="000C2409" w:rsidRDefault="005E3753" w:rsidP="00954F89">
      <w:pPr>
        <w:pStyle w:val="BodyText"/>
        <w:ind w:left="628" w:right="4811"/>
        <w:rPr>
          <w:rFonts w:ascii="Courier New"/>
        </w:rPr>
      </w:pPr>
      <w:r>
        <w:rPr>
          <w:rFonts w:ascii="Courier New"/>
        </w:rPr>
        <w:t>System</w:t>
      </w:r>
      <w:r>
        <w:rPr>
          <w:rFonts w:ascii="Courier New"/>
          <w:spacing w:val="-6"/>
        </w:rPr>
        <w:t xml:space="preserve"> </w:t>
      </w:r>
      <w:r>
        <w:rPr>
          <w:rFonts w:ascii="Courier New"/>
        </w:rPr>
        <w:t>check</w:t>
      </w:r>
      <w:r>
        <w:rPr>
          <w:rFonts w:ascii="Courier New"/>
          <w:spacing w:val="-6"/>
        </w:rPr>
        <w:t xml:space="preserve"> </w:t>
      </w:r>
      <w:r>
        <w:rPr>
          <w:rFonts w:ascii="Courier New"/>
        </w:rPr>
        <w:t>identified</w:t>
      </w:r>
      <w:r>
        <w:rPr>
          <w:rFonts w:ascii="Courier New"/>
          <w:spacing w:val="-6"/>
        </w:rPr>
        <w:t xml:space="preserve"> </w:t>
      </w:r>
      <w:r>
        <w:rPr>
          <w:rFonts w:ascii="Courier New"/>
        </w:rPr>
        <w:t>no</w:t>
      </w:r>
      <w:r>
        <w:rPr>
          <w:rFonts w:ascii="Courier New"/>
          <w:spacing w:val="-6"/>
        </w:rPr>
        <w:t xml:space="preserve"> </w:t>
      </w:r>
      <w:r>
        <w:rPr>
          <w:rFonts w:ascii="Courier New"/>
        </w:rPr>
        <w:t>issues</w:t>
      </w:r>
      <w:r>
        <w:rPr>
          <w:rFonts w:ascii="Courier New"/>
          <w:spacing w:val="-6"/>
        </w:rPr>
        <w:t xml:space="preserve"> </w:t>
      </w:r>
      <w:r>
        <w:rPr>
          <w:rFonts w:ascii="Courier New"/>
        </w:rPr>
        <w:t>(0</w:t>
      </w:r>
      <w:r>
        <w:rPr>
          <w:rFonts w:ascii="Courier New"/>
          <w:spacing w:val="-6"/>
        </w:rPr>
        <w:t xml:space="preserve"> </w:t>
      </w:r>
      <w:r>
        <w:rPr>
          <w:rFonts w:ascii="Courier New"/>
        </w:rPr>
        <w:t>silenced). March 24, 2023 - 12:56:26</w:t>
      </w:r>
    </w:p>
    <w:p w14:paraId="50320C87" w14:textId="77777777" w:rsidR="000C2409" w:rsidRDefault="005E3753" w:rsidP="00954F89">
      <w:pPr>
        <w:pStyle w:val="BodyText"/>
        <w:ind w:left="628" w:right="4003"/>
        <w:rPr>
          <w:rFonts w:ascii="Courier New"/>
        </w:rPr>
      </w:pPr>
      <w:r>
        <w:rPr>
          <w:rFonts w:ascii="Courier New"/>
        </w:rPr>
        <w:t>Django version 4.1.5, using settings '</w:t>
      </w:r>
      <w:proofErr w:type="spellStart"/>
      <w:r>
        <w:rPr>
          <w:rFonts w:ascii="Courier New"/>
        </w:rPr>
        <w:t>src.settings</w:t>
      </w:r>
      <w:proofErr w:type="spellEnd"/>
      <w:r>
        <w:rPr>
          <w:rFonts w:ascii="Courier New"/>
        </w:rPr>
        <w:t>' Starting</w:t>
      </w:r>
      <w:r>
        <w:rPr>
          <w:rFonts w:ascii="Courier New"/>
          <w:spacing w:val="-9"/>
        </w:rPr>
        <w:t xml:space="preserve"> </w:t>
      </w:r>
      <w:r>
        <w:rPr>
          <w:rFonts w:ascii="Courier New"/>
        </w:rPr>
        <w:t>development</w:t>
      </w:r>
      <w:r>
        <w:rPr>
          <w:rFonts w:ascii="Courier New"/>
          <w:spacing w:val="-9"/>
        </w:rPr>
        <w:t xml:space="preserve"> </w:t>
      </w:r>
      <w:r>
        <w:rPr>
          <w:rFonts w:ascii="Courier New"/>
        </w:rPr>
        <w:t>server</w:t>
      </w:r>
      <w:r>
        <w:rPr>
          <w:rFonts w:ascii="Courier New"/>
          <w:spacing w:val="-9"/>
        </w:rPr>
        <w:t xml:space="preserve"> </w:t>
      </w:r>
      <w:r>
        <w:rPr>
          <w:rFonts w:ascii="Courier New"/>
        </w:rPr>
        <w:t>at</w:t>
      </w:r>
      <w:r>
        <w:rPr>
          <w:rFonts w:ascii="Courier New"/>
          <w:spacing w:val="-9"/>
        </w:rPr>
        <w:t xml:space="preserve"> </w:t>
      </w:r>
      <w:r>
        <w:rPr>
          <w:rFonts w:ascii="Courier New"/>
        </w:rPr>
        <w:t>http://127.0.0.1:8000/ Quit the server with CONTROL-C.</w:t>
      </w:r>
    </w:p>
    <w:p w14:paraId="2B177D52" w14:textId="77777777" w:rsidR="000C2409" w:rsidRDefault="005E3753" w:rsidP="00954F89">
      <w:pPr>
        <w:pStyle w:val="BodyText"/>
        <w:spacing w:before="143" w:line="360" w:lineRule="auto"/>
        <w:ind w:left="300"/>
      </w:pPr>
      <w:r>
        <w:t xml:space="preserve">If it returns a port error, you can specify a different </w:t>
      </w:r>
      <w:r>
        <w:rPr>
          <w:spacing w:val="-2"/>
        </w:rPr>
        <w:t>port:</w:t>
      </w:r>
    </w:p>
    <w:p w14:paraId="3F2F8A4E" w14:textId="77777777" w:rsidR="000C2409" w:rsidRDefault="005E3753" w:rsidP="00954F89">
      <w:pPr>
        <w:pStyle w:val="BodyText"/>
        <w:spacing w:before="157" w:line="360" w:lineRule="auto"/>
        <w:ind w:left="388"/>
        <w:rPr>
          <w:rFonts w:ascii="Courier New"/>
        </w:rPr>
      </w:pPr>
      <w:r>
        <w:rPr>
          <w:rFonts w:ascii="Courier New"/>
        </w:rPr>
        <w:t xml:space="preserve">$ python manage.py </w:t>
      </w:r>
      <w:proofErr w:type="spellStart"/>
      <w:r>
        <w:rPr>
          <w:rFonts w:ascii="Courier New"/>
        </w:rPr>
        <w:t>runserver</w:t>
      </w:r>
      <w:proofErr w:type="spellEnd"/>
      <w:r>
        <w:rPr>
          <w:rFonts w:ascii="Courier New"/>
        </w:rPr>
        <w:t xml:space="preserve"> </w:t>
      </w:r>
      <w:r>
        <w:rPr>
          <w:rFonts w:ascii="Courier New"/>
          <w:spacing w:val="-4"/>
        </w:rPr>
        <w:t>8080</w:t>
      </w:r>
    </w:p>
    <w:p w14:paraId="1DD9B22C" w14:textId="77777777" w:rsidR="000C2409" w:rsidRDefault="005E3753" w:rsidP="00954F89">
      <w:pPr>
        <w:pStyle w:val="BodyText"/>
        <w:spacing w:before="158" w:line="360" w:lineRule="auto"/>
        <w:ind w:left="300" w:right="797"/>
      </w:pPr>
      <w:r>
        <w:t>Access</w:t>
      </w:r>
      <w:r>
        <w:rPr>
          <w:spacing w:val="40"/>
        </w:rPr>
        <w:t xml:space="preserve"> </w:t>
      </w:r>
      <w:r>
        <w:t>the</w:t>
      </w:r>
      <w:r>
        <w:rPr>
          <w:spacing w:val="40"/>
        </w:rPr>
        <w:t xml:space="preserve"> </w:t>
      </w:r>
      <w:r>
        <w:t>address</w:t>
      </w:r>
      <w:r>
        <w:rPr>
          <w:spacing w:val="40"/>
        </w:rPr>
        <w:t xml:space="preserve"> </w:t>
      </w:r>
      <w:r>
        <w:t>in</w:t>
      </w:r>
      <w:r>
        <w:rPr>
          <w:spacing w:val="40"/>
        </w:rPr>
        <w:t xml:space="preserve"> </w:t>
      </w:r>
      <w:r>
        <w:t>the</w:t>
      </w:r>
      <w:r>
        <w:rPr>
          <w:spacing w:val="40"/>
        </w:rPr>
        <w:t xml:space="preserve"> </w:t>
      </w:r>
      <w:r>
        <w:t>link</w:t>
      </w:r>
      <w:r>
        <w:rPr>
          <w:spacing w:val="40"/>
        </w:rPr>
        <w:t xml:space="preserve"> </w:t>
      </w:r>
      <w:r>
        <w:t>provided</w:t>
      </w:r>
      <w:r>
        <w:rPr>
          <w:spacing w:val="40"/>
        </w:rPr>
        <w:t xml:space="preserve"> </w:t>
      </w:r>
      <w:r>
        <w:t>in</w:t>
      </w:r>
      <w:r>
        <w:rPr>
          <w:spacing w:val="40"/>
        </w:rPr>
        <w:t xml:space="preserve"> </w:t>
      </w:r>
      <w:r>
        <w:t>Starting</w:t>
      </w:r>
      <w:r>
        <w:rPr>
          <w:spacing w:val="40"/>
        </w:rPr>
        <w:t xml:space="preserve"> </w:t>
      </w:r>
      <w:r>
        <w:t>development</w:t>
      </w:r>
      <w:r>
        <w:rPr>
          <w:spacing w:val="40"/>
        </w:rPr>
        <w:t xml:space="preserve"> </w:t>
      </w:r>
      <w:r>
        <w:t>server.</w:t>
      </w:r>
      <w:r>
        <w:rPr>
          <w:spacing w:val="40"/>
        </w:rPr>
        <w:t xml:space="preserve"> </w:t>
      </w:r>
      <w:r>
        <w:t>Significantly,</w:t>
      </w:r>
      <w:r>
        <w:rPr>
          <w:spacing w:val="40"/>
        </w:rPr>
        <w:t xml:space="preserve"> </w:t>
      </w:r>
      <w:r>
        <w:t>this</w:t>
      </w:r>
      <w:r>
        <w:rPr>
          <w:spacing w:val="40"/>
        </w:rPr>
        <w:t xml:space="preserve"> </w:t>
      </w:r>
      <w:r>
        <w:t>address</w:t>
      </w:r>
      <w:r>
        <w:rPr>
          <w:spacing w:val="40"/>
        </w:rPr>
        <w:t xml:space="preserve"> </w:t>
      </w:r>
      <w:r>
        <w:t>may</w:t>
      </w:r>
      <w:r>
        <w:rPr>
          <w:spacing w:val="40"/>
        </w:rPr>
        <w:t xml:space="preserve"> </w:t>
      </w:r>
      <w:r>
        <w:t>vary</w:t>
      </w:r>
      <w:r>
        <w:rPr>
          <w:spacing w:val="40"/>
        </w:rPr>
        <w:t xml:space="preserve"> </w:t>
      </w:r>
      <w:r>
        <w:t>depending on the initial settings performed during installation.</w:t>
      </w:r>
    </w:p>
    <w:p w14:paraId="439501AC" w14:textId="77777777" w:rsidR="000C2409" w:rsidRDefault="005E3753" w:rsidP="00954F89">
      <w:pPr>
        <w:pStyle w:val="BodyText"/>
        <w:spacing w:before="120" w:line="360" w:lineRule="auto"/>
        <w:ind w:left="300"/>
      </w:pPr>
      <w:r>
        <w:t xml:space="preserve">After user authentication and on the initial administration screen, select an option </w:t>
      </w:r>
      <w:proofErr w:type="spellStart"/>
      <w:r>
        <w:rPr>
          <w:spacing w:val="-2"/>
        </w:rPr>
        <w:t>Datasource</w:t>
      </w:r>
      <w:proofErr w:type="spellEnd"/>
      <w:r>
        <w:rPr>
          <w:spacing w:val="-2"/>
        </w:rPr>
        <w:t>.</w:t>
      </w:r>
    </w:p>
    <w:p w14:paraId="466E0C75" w14:textId="77777777" w:rsidR="000C2409" w:rsidRDefault="005E3753">
      <w:pPr>
        <w:pStyle w:val="BodyText"/>
        <w:spacing w:before="9"/>
        <w:rPr>
          <w:sz w:val="7"/>
        </w:rPr>
      </w:pPr>
      <w:r>
        <w:rPr>
          <w:noProof/>
        </w:rPr>
        <w:lastRenderedPageBreak/>
        <w:drawing>
          <wp:anchor distT="0" distB="0" distL="0" distR="0" simplePos="0" relativeHeight="487619072" behindDoc="1" locked="0" layoutInCell="1" allowOverlap="1" wp14:anchorId="5CDCB7C0" wp14:editId="1A822A7A">
            <wp:simplePos x="0" y="0"/>
            <wp:positionH relativeFrom="page">
              <wp:posOffset>508200</wp:posOffset>
            </wp:positionH>
            <wp:positionV relativeFrom="paragraph">
              <wp:posOffset>73334</wp:posOffset>
            </wp:positionV>
            <wp:extent cx="6566535" cy="4126229"/>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28" cstate="print"/>
                    <a:stretch>
                      <a:fillRect/>
                    </a:stretch>
                  </pic:blipFill>
                  <pic:spPr>
                    <a:xfrm>
                      <a:off x="0" y="0"/>
                      <a:ext cx="6566535" cy="4126229"/>
                    </a:xfrm>
                    <a:prstGeom prst="rect">
                      <a:avLst/>
                    </a:prstGeom>
                  </pic:spPr>
                </pic:pic>
              </a:graphicData>
            </a:graphic>
          </wp:anchor>
        </w:drawing>
      </w:r>
    </w:p>
    <w:p w14:paraId="06E0D0B4" w14:textId="77777777" w:rsidR="000C2409" w:rsidRDefault="005E3753">
      <w:pPr>
        <w:pStyle w:val="BodyText"/>
        <w:spacing w:before="143"/>
        <w:ind w:left="300"/>
      </w:pPr>
      <w:r>
        <w:t xml:space="preserve">On the </w:t>
      </w:r>
      <w:proofErr w:type="spellStart"/>
      <w:r>
        <w:t>Datasource</w:t>
      </w:r>
      <w:proofErr w:type="spellEnd"/>
      <w:r>
        <w:t xml:space="preserve"> screen, we will have options to consult, modify, </w:t>
      </w:r>
      <w:proofErr w:type="gramStart"/>
      <w:r>
        <w:t>add</w:t>
      </w:r>
      <w:proofErr w:type="gramEnd"/>
      <w:r>
        <w:t xml:space="preserve"> and eliminate </w:t>
      </w:r>
      <w:proofErr w:type="spellStart"/>
      <w:r>
        <w:rPr>
          <w:spacing w:val="-2"/>
        </w:rPr>
        <w:t>Datasource</w:t>
      </w:r>
      <w:proofErr w:type="spellEnd"/>
      <w:r>
        <w:rPr>
          <w:spacing w:val="-2"/>
        </w:rPr>
        <w:t>.</w:t>
      </w:r>
    </w:p>
    <w:p w14:paraId="37D67526" w14:textId="43219513" w:rsidR="000C2409" w:rsidRDefault="000C2409">
      <w:pPr>
        <w:pStyle w:val="BodyText"/>
        <w:spacing w:before="6"/>
        <w:rPr>
          <w:sz w:val="10"/>
        </w:rPr>
      </w:pPr>
    </w:p>
    <w:p w14:paraId="7A60DFBA" w14:textId="77777777" w:rsidR="00954F89" w:rsidRDefault="00954F89">
      <w:pPr>
        <w:pStyle w:val="BodyText"/>
        <w:spacing w:before="6"/>
        <w:rPr>
          <w:sz w:val="10"/>
        </w:rPr>
      </w:pPr>
    </w:p>
    <w:p w14:paraId="3958F9C3" w14:textId="480DFE05" w:rsidR="000C2409" w:rsidRDefault="000C2409">
      <w:pPr>
        <w:pStyle w:val="BodyText"/>
        <w:ind w:left="300"/>
      </w:pPr>
    </w:p>
    <w:p w14:paraId="25728835" w14:textId="77777777" w:rsidR="000C2409" w:rsidRDefault="005E3753">
      <w:pPr>
        <w:pStyle w:val="BodyText"/>
        <w:spacing w:before="151"/>
        <w:ind w:left="300"/>
      </w:pPr>
      <w:r>
        <w:t xml:space="preserve">On the first screen, we have a view of all available </w:t>
      </w:r>
      <w:proofErr w:type="spellStart"/>
      <w:r>
        <w:t>Datasource</w:t>
      </w:r>
      <w:proofErr w:type="spellEnd"/>
      <w:r>
        <w:t xml:space="preserve">. To consult, click a desired </w:t>
      </w:r>
      <w:proofErr w:type="spellStart"/>
      <w:r>
        <w:rPr>
          <w:spacing w:val="-2"/>
        </w:rPr>
        <w:t>Datasource</w:t>
      </w:r>
      <w:proofErr w:type="spellEnd"/>
      <w:r>
        <w:rPr>
          <w:spacing w:val="-2"/>
        </w:rPr>
        <w:t>.</w:t>
      </w:r>
    </w:p>
    <w:p w14:paraId="35E00EFA" w14:textId="77777777" w:rsidR="000C2409" w:rsidRDefault="005E3753">
      <w:pPr>
        <w:pStyle w:val="BodyText"/>
        <w:spacing w:before="11"/>
        <w:rPr>
          <w:sz w:val="12"/>
        </w:rPr>
      </w:pPr>
      <w:r>
        <w:rPr>
          <w:noProof/>
        </w:rPr>
        <w:drawing>
          <wp:anchor distT="0" distB="0" distL="0" distR="0" simplePos="0" relativeHeight="487619584" behindDoc="1" locked="0" layoutInCell="1" allowOverlap="1" wp14:anchorId="39252389" wp14:editId="60D11F33">
            <wp:simplePos x="0" y="0"/>
            <wp:positionH relativeFrom="page">
              <wp:posOffset>581723</wp:posOffset>
            </wp:positionH>
            <wp:positionV relativeFrom="paragraph">
              <wp:posOffset>112256</wp:posOffset>
            </wp:positionV>
            <wp:extent cx="6443852" cy="1795462"/>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40" cstate="print"/>
                    <a:stretch>
                      <a:fillRect/>
                    </a:stretch>
                  </pic:blipFill>
                  <pic:spPr>
                    <a:xfrm>
                      <a:off x="0" y="0"/>
                      <a:ext cx="6443852" cy="1795462"/>
                    </a:xfrm>
                    <a:prstGeom prst="rect">
                      <a:avLst/>
                    </a:prstGeom>
                  </pic:spPr>
                </pic:pic>
              </a:graphicData>
            </a:graphic>
          </wp:anchor>
        </w:drawing>
      </w:r>
    </w:p>
    <w:p w14:paraId="4A5DF84E" w14:textId="77777777" w:rsidR="00A21774" w:rsidRDefault="00A21774" w:rsidP="00954F89">
      <w:pPr>
        <w:pStyle w:val="Heading1"/>
        <w:spacing w:before="155" w:line="360" w:lineRule="auto"/>
        <w:rPr>
          <w:b w:val="0"/>
          <w:bCs w:val="0"/>
        </w:rPr>
      </w:pPr>
    </w:p>
    <w:p w14:paraId="6FAB6FB9" w14:textId="44A6B441" w:rsidR="000C2409" w:rsidRPr="00954F89" w:rsidRDefault="005E3753" w:rsidP="00954F89">
      <w:pPr>
        <w:pStyle w:val="Heading1"/>
        <w:spacing w:before="155" w:line="360" w:lineRule="auto"/>
        <w:rPr>
          <w:b w:val="0"/>
          <w:bCs w:val="0"/>
        </w:rPr>
      </w:pPr>
      <w:r w:rsidRPr="00954F89">
        <w:rPr>
          <w:b w:val="0"/>
          <w:bCs w:val="0"/>
        </w:rPr>
        <w:t>On</w:t>
      </w:r>
      <w:r w:rsidRPr="00954F89">
        <w:rPr>
          <w:b w:val="0"/>
          <w:bCs w:val="0"/>
          <w:spacing w:val="-2"/>
        </w:rPr>
        <w:t xml:space="preserve"> </w:t>
      </w:r>
      <w:r w:rsidRPr="00954F89">
        <w:rPr>
          <w:b w:val="0"/>
          <w:bCs w:val="0"/>
        </w:rPr>
        <w:t>the</w:t>
      </w:r>
      <w:r w:rsidRPr="00954F89">
        <w:rPr>
          <w:b w:val="0"/>
          <w:bCs w:val="0"/>
          <w:spacing w:val="-2"/>
        </w:rPr>
        <w:t xml:space="preserve"> </w:t>
      </w:r>
      <w:r w:rsidRPr="00954F89">
        <w:rPr>
          <w:b w:val="0"/>
          <w:bCs w:val="0"/>
        </w:rPr>
        <w:t>next</w:t>
      </w:r>
      <w:r w:rsidRPr="00954F89">
        <w:rPr>
          <w:b w:val="0"/>
          <w:bCs w:val="0"/>
          <w:spacing w:val="-2"/>
        </w:rPr>
        <w:t xml:space="preserve"> </w:t>
      </w:r>
      <w:r w:rsidRPr="00954F89">
        <w:rPr>
          <w:b w:val="0"/>
          <w:bCs w:val="0"/>
        </w:rPr>
        <w:t>screen,</w:t>
      </w:r>
      <w:r w:rsidRPr="00954F89">
        <w:rPr>
          <w:b w:val="0"/>
          <w:bCs w:val="0"/>
          <w:spacing w:val="-2"/>
        </w:rPr>
        <w:t xml:space="preserve"> </w:t>
      </w:r>
      <w:r w:rsidRPr="00954F89">
        <w:rPr>
          <w:b w:val="0"/>
          <w:bCs w:val="0"/>
        </w:rPr>
        <w:t>we</w:t>
      </w:r>
      <w:r w:rsidRPr="00954F89">
        <w:rPr>
          <w:b w:val="0"/>
          <w:bCs w:val="0"/>
          <w:spacing w:val="-2"/>
        </w:rPr>
        <w:t xml:space="preserve"> </w:t>
      </w:r>
      <w:r w:rsidRPr="00954F89">
        <w:rPr>
          <w:b w:val="0"/>
          <w:bCs w:val="0"/>
        </w:rPr>
        <w:t>have</w:t>
      </w:r>
      <w:r w:rsidRPr="00954F89">
        <w:rPr>
          <w:b w:val="0"/>
          <w:bCs w:val="0"/>
          <w:spacing w:val="-2"/>
        </w:rPr>
        <w:t xml:space="preserve"> </w:t>
      </w:r>
      <w:r w:rsidRPr="00954F89">
        <w:rPr>
          <w:b w:val="0"/>
          <w:bCs w:val="0"/>
        </w:rPr>
        <w:t>all</w:t>
      </w:r>
      <w:r w:rsidRPr="00954F89">
        <w:rPr>
          <w:b w:val="0"/>
          <w:bCs w:val="0"/>
          <w:spacing w:val="-2"/>
        </w:rPr>
        <w:t xml:space="preserve"> </w:t>
      </w:r>
      <w:r w:rsidRPr="00954F89">
        <w:rPr>
          <w:b w:val="0"/>
          <w:bCs w:val="0"/>
        </w:rPr>
        <w:t>the</w:t>
      </w:r>
      <w:r w:rsidRPr="00954F89">
        <w:rPr>
          <w:b w:val="0"/>
          <w:bCs w:val="0"/>
          <w:spacing w:val="-2"/>
        </w:rPr>
        <w:t xml:space="preserve"> </w:t>
      </w:r>
      <w:proofErr w:type="spellStart"/>
      <w:r w:rsidRPr="00954F89">
        <w:rPr>
          <w:b w:val="0"/>
          <w:bCs w:val="0"/>
        </w:rPr>
        <w:t>Datasource</w:t>
      </w:r>
      <w:proofErr w:type="spellEnd"/>
      <w:r w:rsidRPr="00954F89">
        <w:rPr>
          <w:b w:val="0"/>
          <w:bCs w:val="0"/>
          <w:spacing w:val="-2"/>
        </w:rPr>
        <w:t xml:space="preserve"> </w:t>
      </w:r>
      <w:r w:rsidRPr="00954F89">
        <w:rPr>
          <w:b w:val="0"/>
          <w:bCs w:val="0"/>
        </w:rPr>
        <w:t>fields</w:t>
      </w:r>
      <w:r w:rsidRPr="00954F89">
        <w:rPr>
          <w:b w:val="0"/>
          <w:bCs w:val="0"/>
          <w:spacing w:val="-2"/>
        </w:rPr>
        <w:t xml:space="preserve"> </w:t>
      </w:r>
      <w:r w:rsidRPr="00954F89">
        <w:rPr>
          <w:b w:val="0"/>
          <w:bCs w:val="0"/>
        </w:rPr>
        <w:t>open</w:t>
      </w:r>
      <w:r w:rsidRPr="00954F89">
        <w:rPr>
          <w:b w:val="0"/>
          <w:bCs w:val="0"/>
          <w:spacing w:val="-2"/>
        </w:rPr>
        <w:t xml:space="preserve"> </w:t>
      </w:r>
      <w:r w:rsidRPr="00954F89">
        <w:rPr>
          <w:b w:val="0"/>
          <w:bCs w:val="0"/>
        </w:rPr>
        <w:t>for</w:t>
      </w:r>
      <w:r w:rsidRPr="00954F89">
        <w:rPr>
          <w:b w:val="0"/>
          <w:bCs w:val="0"/>
          <w:spacing w:val="-2"/>
        </w:rPr>
        <w:t xml:space="preserve"> </w:t>
      </w:r>
      <w:r w:rsidRPr="00954F89">
        <w:rPr>
          <w:b w:val="0"/>
          <w:bCs w:val="0"/>
        </w:rPr>
        <w:t>modifications.</w:t>
      </w:r>
      <w:r w:rsidRPr="00954F89">
        <w:rPr>
          <w:b w:val="0"/>
          <w:bCs w:val="0"/>
          <w:spacing w:val="-2"/>
        </w:rPr>
        <w:t xml:space="preserve"> </w:t>
      </w:r>
      <w:r w:rsidRPr="00954F89">
        <w:rPr>
          <w:b w:val="0"/>
          <w:bCs w:val="0"/>
        </w:rPr>
        <w:t>To</w:t>
      </w:r>
      <w:r w:rsidRPr="00954F89">
        <w:rPr>
          <w:b w:val="0"/>
          <w:bCs w:val="0"/>
          <w:spacing w:val="-2"/>
        </w:rPr>
        <w:t xml:space="preserve"> </w:t>
      </w:r>
      <w:r w:rsidRPr="00954F89">
        <w:rPr>
          <w:b w:val="0"/>
          <w:bCs w:val="0"/>
        </w:rPr>
        <w:t>modify,</w:t>
      </w:r>
      <w:r w:rsidRPr="00954F89">
        <w:rPr>
          <w:b w:val="0"/>
          <w:bCs w:val="0"/>
          <w:spacing w:val="-2"/>
        </w:rPr>
        <w:t xml:space="preserve"> </w:t>
      </w:r>
      <w:r w:rsidRPr="00954F89">
        <w:rPr>
          <w:b w:val="0"/>
          <w:bCs w:val="0"/>
        </w:rPr>
        <w:t>change</w:t>
      </w:r>
      <w:r w:rsidRPr="00954F89">
        <w:rPr>
          <w:b w:val="0"/>
          <w:bCs w:val="0"/>
          <w:spacing w:val="-2"/>
        </w:rPr>
        <w:t xml:space="preserve"> </w:t>
      </w:r>
      <w:r w:rsidRPr="00954F89">
        <w:rPr>
          <w:b w:val="0"/>
          <w:bCs w:val="0"/>
        </w:rPr>
        <w:t>the</w:t>
      </w:r>
      <w:r w:rsidRPr="00954F89">
        <w:rPr>
          <w:b w:val="0"/>
          <w:bCs w:val="0"/>
          <w:spacing w:val="-2"/>
        </w:rPr>
        <w:t xml:space="preserve"> </w:t>
      </w:r>
      <w:r w:rsidRPr="00954F89">
        <w:rPr>
          <w:b w:val="0"/>
          <w:bCs w:val="0"/>
        </w:rPr>
        <w:t>desired information and select one of the three button options:</w:t>
      </w:r>
    </w:p>
    <w:p w14:paraId="1291F96A" w14:textId="77777777" w:rsidR="000C2409" w:rsidRDefault="005E3753" w:rsidP="00954F89">
      <w:pPr>
        <w:pStyle w:val="ListParagraph"/>
        <w:numPr>
          <w:ilvl w:val="0"/>
          <w:numId w:val="2"/>
        </w:numPr>
        <w:tabs>
          <w:tab w:val="left" w:pos="1160"/>
        </w:tabs>
        <w:spacing w:before="0"/>
        <w:ind w:right="797"/>
        <w:rPr>
          <w:sz w:val="20"/>
        </w:rPr>
      </w:pPr>
      <w:r>
        <w:rPr>
          <w:rFonts w:ascii="Courier New" w:hAnsi="Courier New"/>
          <w:sz w:val="20"/>
        </w:rPr>
        <w:t>Save and add another</w:t>
      </w:r>
      <w:r>
        <w:rPr>
          <w:sz w:val="20"/>
        </w:rPr>
        <w:t>:</w:t>
      </w:r>
      <w:r>
        <w:rPr>
          <w:spacing w:val="25"/>
          <w:sz w:val="20"/>
        </w:rPr>
        <w:t xml:space="preserve"> </w:t>
      </w:r>
      <w:r>
        <w:rPr>
          <w:sz w:val="20"/>
        </w:rPr>
        <w:t>Will</w:t>
      </w:r>
      <w:r>
        <w:rPr>
          <w:spacing w:val="25"/>
          <w:sz w:val="20"/>
        </w:rPr>
        <w:t xml:space="preserve"> </w:t>
      </w:r>
      <w:r>
        <w:rPr>
          <w:sz w:val="20"/>
        </w:rPr>
        <w:t>save</w:t>
      </w:r>
      <w:r>
        <w:rPr>
          <w:spacing w:val="25"/>
          <w:sz w:val="20"/>
        </w:rPr>
        <w:t xml:space="preserve"> </w:t>
      </w:r>
      <w:r>
        <w:rPr>
          <w:sz w:val="20"/>
        </w:rPr>
        <w:t>the</w:t>
      </w:r>
      <w:r>
        <w:rPr>
          <w:spacing w:val="25"/>
          <w:sz w:val="20"/>
        </w:rPr>
        <w:t xml:space="preserve"> </w:t>
      </w:r>
      <w:r>
        <w:rPr>
          <w:sz w:val="20"/>
        </w:rPr>
        <w:t>changes</w:t>
      </w:r>
      <w:r>
        <w:rPr>
          <w:spacing w:val="25"/>
          <w:sz w:val="20"/>
        </w:rPr>
        <w:t xml:space="preserve"> </w:t>
      </w:r>
      <w:r>
        <w:rPr>
          <w:sz w:val="20"/>
        </w:rPr>
        <w:t>and</w:t>
      </w:r>
      <w:r>
        <w:rPr>
          <w:spacing w:val="25"/>
          <w:sz w:val="20"/>
        </w:rPr>
        <w:t xml:space="preserve"> </w:t>
      </w:r>
      <w:r>
        <w:rPr>
          <w:sz w:val="20"/>
        </w:rPr>
        <w:t>open</w:t>
      </w:r>
      <w:r>
        <w:rPr>
          <w:spacing w:val="25"/>
          <w:sz w:val="20"/>
        </w:rPr>
        <w:t xml:space="preserve"> </w:t>
      </w:r>
      <w:r>
        <w:rPr>
          <w:sz w:val="20"/>
        </w:rPr>
        <w:t>a</w:t>
      </w:r>
      <w:r>
        <w:rPr>
          <w:spacing w:val="25"/>
          <w:sz w:val="20"/>
        </w:rPr>
        <w:t xml:space="preserve"> </w:t>
      </w:r>
      <w:r>
        <w:rPr>
          <w:sz w:val="20"/>
        </w:rPr>
        <w:t>blank</w:t>
      </w:r>
      <w:r>
        <w:rPr>
          <w:spacing w:val="25"/>
          <w:sz w:val="20"/>
        </w:rPr>
        <w:t xml:space="preserve"> </w:t>
      </w:r>
      <w:proofErr w:type="spellStart"/>
      <w:r>
        <w:rPr>
          <w:sz w:val="20"/>
        </w:rPr>
        <w:t>Datasource</w:t>
      </w:r>
      <w:proofErr w:type="spellEnd"/>
      <w:r>
        <w:rPr>
          <w:spacing w:val="25"/>
          <w:sz w:val="20"/>
        </w:rPr>
        <w:t xml:space="preserve"> </w:t>
      </w:r>
      <w:r>
        <w:rPr>
          <w:sz w:val="20"/>
        </w:rPr>
        <w:t>screen</w:t>
      </w:r>
      <w:r>
        <w:rPr>
          <w:spacing w:val="25"/>
          <w:sz w:val="20"/>
        </w:rPr>
        <w:t xml:space="preserve"> </w:t>
      </w:r>
      <w:r>
        <w:rPr>
          <w:sz w:val="20"/>
        </w:rPr>
        <w:t>to</w:t>
      </w:r>
      <w:r>
        <w:rPr>
          <w:spacing w:val="25"/>
          <w:sz w:val="20"/>
        </w:rPr>
        <w:t xml:space="preserve"> </w:t>
      </w:r>
      <w:r>
        <w:rPr>
          <w:sz w:val="20"/>
        </w:rPr>
        <w:t>add</w:t>
      </w:r>
      <w:r>
        <w:rPr>
          <w:spacing w:val="25"/>
          <w:sz w:val="20"/>
        </w:rPr>
        <w:t xml:space="preserve"> </w:t>
      </w:r>
      <w:r>
        <w:rPr>
          <w:sz w:val="20"/>
        </w:rPr>
        <w:t>a</w:t>
      </w:r>
      <w:r>
        <w:rPr>
          <w:spacing w:val="25"/>
          <w:sz w:val="20"/>
        </w:rPr>
        <w:t xml:space="preserve"> </w:t>
      </w:r>
      <w:r>
        <w:rPr>
          <w:sz w:val="20"/>
        </w:rPr>
        <w:t xml:space="preserve">new </w:t>
      </w:r>
      <w:proofErr w:type="spellStart"/>
      <w:r>
        <w:rPr>
          <w:sz w:val="20"/>
        </w:rPr>
        <w:t>Datasource</w:t>
      </w:r>
      <w:proofErr w:type="spellEnd"/>
      <w:r>
        <w:rPr>
          <w:sz w:val="20"/>
        </w:rPr>
        <w:t xml:space="preserve"> record.</w:t>
      </w:r>
    </w:p>
    <w:p w14:paraId="051A0D4F" w14:textId="77777777" w:rsidR="000C2409" w:rsidRDefault="005E3753" w:rsidP="00954F89">
      <w:pPr>
        <w:pStyle w:val="ListParagraph"/>
        <w:numPr>
          <w:ilvl w:val="0"/>
          <w:numId w:val="2"/>
        </w:numPr>
        <w:tabs>
          <w:tab w:val="left" w:pos="1159"/>
        </w:tabs>
        <w:spacing w:before="126"/>
        <w:ind w:left="1159" w:hanging="179"/>
        <w:rPr>
          <w:sz w:val="20"/>
        </w:rPr>
      </w:pPr>
      <w:r>
        <w:rPr>
          <w:rFonts w:ascii="Courier New" w:hAnsi="Courier New"/>
          <w:sz w:val="20"/>
        </w:rPr>
        <w:t xml:space="preserve">Save and </w:t>
      </w:r>
      <w:proofErr w:type="gramStart"/>
      <w:r>
        <w:rPr>
          <w:rFonts w:ascii="Courier New" w:hAnsi="Courier New"/>
          <w:sz w:val="20"/>
        </w:rPr>
        <w:t>Continue</w:t>
      </w:r>
      <w:proofErr w:type="gramEnd"/>
      <w:r>
        <w:rPr>
          <w:rFonts w:ascii="Courier New" w:hAnsi="Courier New"/>
          <w:sz w:val="20"/>
        </w:rPr>
        <w:t xml:space="preserve"> editing</w:t>
      </w:r>
      <w:r>
        <w:rPr>
          <w:sz w:val="20"/>
        </w:rPr>
        <w:t xml:space="preserve">: Will save the changes and continue on the </w:t>
      </w:r>
      <w:proofErr w:type="spellStart"/>
      <w:r>
        <w:rPr>
          <w:sz w:val="20"/>
        </w:rPr>
        <w:t>Datasource</w:t>
      </w:r>
      <w:proofErr w:type="spellEnd"/>
      <w:r>
        <w:rPr>
          <w:sz w:val="20"/>
        </w:rPr>
        <w:t xml:space="preserve"> </w:t>
      </w:r>
      <w:r>
        <w:rPr>
          <w:spacing w:val="-2"/>
          <w:sz w:val="20"/>
        </w:rPr>
        <w:t>screen.</w:t>
      </w:r>
    </w:p>
    <w:p w14:paraId="537D5335" w14:textId="77777777" w:rsidR="000C2409" w:rsidRDefault="005E3753" w:rsidP="00954F89">
      <w:pPr>
        <w:pStyle w:val="ListParagraph"/>
        <w:numPr>
          <w:ilvl w:val="0"/>
          <w:numId w:val="2"/>
        </w:numPr>
        <w:tabs>
          <w:tab w:val="left" w:pos="1159"/>
        </w:tabs>
        <w:ind w:left="1159" w:hanging="179"/>
        <w:rPr>
          <w:sz w:val="20"/>
        </w:rPr>
      </w:pPr>
      <w:r>
        <w:rPr>
          <w:rFonts w:ascii="Courier New" w:hAnsi="Courier New"/>
          <w:sz w:val="20"/>
        </w:rPr>
        <w:t>Save</w:t>
      </w:r>
      <w:r>
        <w:rPr>
          <w:sz w:val="20"/>
        </w:rPr>
        <w:t xml:space="preserve">: Will save the changes and return to the screen with the list of </w:t>
      </w:r>
      <w:proofErr w:type="spellStart"/>
      <w:r>
        <w:rPr>
          <w:spacing w:val="-2"/>
          <w:sz w:val="20"/>
        </w:rPr>
        <w:t>Datasource</w:t>
      </w:r>
      <w:proofErr w:type="spellEnd"/>
      <w:r>
        <w:rPr>
          <w:spacing w:val="-2"/>
          <w:sz w:val="20"/>
        </w:rPr>
        <w:t>.</w:t>
      </w:r>
    </w:p>
    <w:p w14:paraId="2668ED82" w14:textId="77777777" w:rsidR="00954F89" w:rsidRDefault="00954F89" w:rsidP="00954F89">
      <w:pPr>
        <w:pStyle w:val="BodyText"/>
        <w:spacing w:before="50" w:line="360" w:lineRule="auto"/>
        <w:ind w:left="300" w:right="797"/>
      </w:pPr>
    </w:p>
    <w:p w14:paraId="09EE0B59" w14:textId="5CCFAE92" w:rsidR="000C2409" w:rsidRDefault="005E3753" w:rsidP="00954F89">
      <w:pPr>
        <w:pStyle w:val="BodyText"/>
        <w:spacing w:before="50" w:line="360" w:lineRule="auto"/>
        <w:ind w:left="300" w:right="797"/>
      </w:pPr>
      <w:r>
        <w:t>In</w:t>
      </w:r>
      <w:r>
        <w:rPr>
          <w:spacing w:val="-4"/>
        </w:rPr>
        <w:t xml:space="preserve"> </w:t>
      </w:r>
      <w:r>
        <w:t>the</w:t>
      </w:r>
      <w:r>
        <w:rPr>
          <w:spacing w:val="-4"/>
        </w:rPr>
        <w:t xml:space="preserve"> </w:t>
      </w:r>
      <w:r>
        <w:t>History</w:t>
      </w:r>
      <w:r>
        <w:rPr>
          <w:spacing w:val="-4"/>
        </w:rPr>
        <w:t xml:space="preserve"> </w:t>
      </w:r>
      <w:r>
        <w:t>button,</w:t>
      </w:r>
      <w:r>
        <w:rPr>
          <w:spacing w:val="-4"/>
        </w:rPr>
        <w:t xml:space="preserve"> </w:t>
      </w:r>
      <w:r>
        <w:t>we</w:t>
      </w:r>
      <w:r>
        <w:rPr>
          <w:spacing w:val="-4"/>
        </w:rPr>
        <w:t xml:space="preserve"> </w:t>
      </w:r>
      <w:r>
        <w:t>can</w:t>
      </w:r>
      <w:r>
        <w:rPr>
          <w:spacing w:val="-4"/>
        </w:rPr>
        <w:t xml:space="preserve"> </w:t>
      </w:r>
      <w:r>
        <w:t>consult</w:t>
      </w:r>
      <w:r>
        <w:rPr>
          <w:spacing w:val="-4"/>
        </w:rPr>
        <w:t xml:space="preserve"> </w:t>
      </w:r>
      <w:r>
        <w:t>all</w:t>
      </w:r>
      <w:r>
        <w:rPr>
          <w:spacing w:val="-4"/>
        </w:rPr>
        <w:t xml:space="preserve"> </w:t>
      </w:r>
      <w:r>
        <w:t>the</w:t>
      </w:r>
      <w:r>
        <w:rPr>
          <w:spacing w:val="-4"/>
        </w:rPr>
        <w:t xml:space="preserve"> </w:t>
      </w:r>
      <w:r>
        <w:t>modifications</w:t>
      </w:r>
      <w:r>
        <w:rPr>
          <w:spacing w:val="-4"/>
        </w:rPr>
        <w:t xml:space="preserve"> </w:t>
      </w:r>
      <w:r>
        <w:t>carried</w:t>
      </w:r>
      <w:r>
        <w:rPr>
          <w:spacing w:val="-4"/>
        </w:rPr>
        <w:t xml:space="preserve"> </w:t>
      </w:r>
      <w:r>
        <w:t>out</w:t>
      </w:r>
      <w:r>
        <w:rPr>
          <w:spacing w:val="-4"/>
        </w:rPr>
        <w:t xml:space="preserve"> </w:t>
      </w:r>
      <w:r>
        <w:t>in</w:t>
      </w:r>
      <w:r>
        <w:rPr>
          <w:spacing w:val="-4"/>
        </w:rPr>
        <w:t xml:space="preserve"> </w:t>
      </w:r>
      <w:r>
        <w:t>the</w:t>
      </w:r>
      <w:r>
        <w:rPr>
          <w:spacing w:val="-4"/>
        </w:rPr>
        <w:t xml:space="preserve"> </w:t>
      </w:r>
      <w:proofErr w:type="spellStart"/>
      <w:r>
        <w:t>Datasource</w:t>
      </w:r>
      <w:proofErr w:type="spellEnd"/>
      <w:r>
        <w:t>,</w:t>
      </w:r>
      <w:r>
        <w:rPr>
          <w:spacing w:val="-4"/>
        </w:rPr>
        <w:t xml:space="preserve"> </w:t>
      </w:r>
      <w:r>
        <w:t>this</w:t>
      </w:r>
      <w:r>
        <w:rPr>
          <w:spacing w:val="-4"/>
        </w:rPr>
        <w:t xml:space="preserve"> </w:t>
      </w:r>
      <w:r>
        <w:t>function</w:t>
      </w:r>
      <w:r>
        <w:rPr>
          <w:spacing w:val="-4"/>
        </w:rPr>
        <w:t xml:space="preserve"> </w:t>
      </w:r>
      <w:r>
        <w:t>will</w:t>
      </w:r>
      <w:r>
        <w:rPr>
          <w:spacing w:val="-4"/>
        </w:rPr>
        <w:t xml:space="preserve"> </w:t>
      </w:r>
      <w:r>
        <w:t>be</w:t>
      </w:r>
      <w:r>
        <w:rPr>
          <w:spacing w:val="-4"/>
        </w:rPr>
        <w:t xml:space="preserve"> </w:t>
      </w:r>
      <w:r>
        <w:t>important to track modifications and audit the process.</w:t>
      </w:r>
    </w:p>
    <w:p w14:paraId="0C3608D0" w14:textId="77777777" w:rsidR="000C2409" w:rsidRDefault="005E3753">
      <w:pPr>
        <w:pStyle w:val="BodyText"/>
        <w:spacing w:before="4"/>
        <w:rPr>
          <w:sz w:val="23"/>
        </w:rPr>
      </w:pPr>
      <w:r>
        <w:rPr>
          <w:noProof/>
        </w:rPr>
        <w:lastRenderedPageBreak/>
        <w:drawing>
          <wp:anchor distT="0" distB="0" distL="0" distR="0" simplePos="0" relativeHeight="487620096" behindDoc="1" locked="0" layoutInCell="1" allowOverlap="1" wp14:anchorId="51A6DEF6" wp14:editId="6F25D046">
            <wp:simplePos x="0" y="0"/>
            <wp:positionH relativeFrom="page">
              <wp:posOffset>780415</wp:posOffset>
            </wp:positionH>
            <wp:positionV relativeFrom="paragraph">
              <wp:posOffset>189865</wp:posOffset>
            </wp:positionV>
            <wp:extent cx="6323330" cy="1033780"/>
            <wp:effectExtent l="0" t="0" r="127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41" cstate="print"/>
                    <a:stretch>
                      <a:fillRect/>
                    </a:stretch>
                  </pic:blipFill>
                  <pic:spPr>
                    <a:xfrm>
                      <a:off x="0" y="0"/>
                      <a:ext cx="6323330" cy="1033780"/>
                    </a:xfrm>
                    <a:prstGeom prst="rect">
                      <a:avLst/>
                    </a:prstGeom>
                  </pic:spPr>
                </pic:pic>
              </a:graphicData>
            </a:graphic>
            <wp14:sizeRelH relativeFrom="margin">
              <wp14:pctWidth>0</wp14:pctWidth>
            </wp14:sizeRelH>
            <wp14:sizeRelV relativeFrom="margin">
              <wp14:pctHeight>0</wp14:pctHeight>
            </wp14:sizeRelV>
          </wp:anchor>
        </w:drawing>
      </w:r>
    </w:p>
    <w:p w14:paraId="0FFCBEE0" w14:textId="77777777" w:rsidR="000C2409" w:rsidRDefault="000C2409">
      <w:pPr>
        <w:pStyle w:val="BodyText"/>
        <w:spacing w:before="8"/>
        <w:rPr>
          <w:sz w:val="26"/>
        </w:rPr>
      </w:pPr>
    </w:p>
    <w:p w14:paraId="6E334A66" w14:textId="77777777" w:rsidR="000C2409" w:rsidRDefault="005E3753" w:rsidP="00954F89">
      <w:pPr>
        <w:pStyle w:val="BodyText"/>
        <w:spacing w:line="360" w:lineRule="auto"/>
        <w:ind w:left="300"/>
      </w:pPr>
      <w:r>
        <w:t xml:space="preserve">The </w:t>
      </w:r>
      <w:r>
        <w:rPr>
          <w:rFonts w:ascii="Courier New"/>
        </w:rPr>
        <w:t>DELETE</w:t>
      </w:r>
      <w:r>
        <w:rPr>
          <w:rFonts w:ascii="Courier New"/>
          <w:spacing w:val="-65"/>
        </w:rPr>
        <w:t xml:space="preserve"> </w:t>
      </w:r>
      <w:r>
        <w:t xml:space="preserve">button will permanently delete the </w:t>
      </w:r>
      <w:proofErr w:type="spellStart"/>
      <w:r>
        <w:t>Datasource</w:t>
      </w:r>
      <w:proofErr w:type="spellEnd"/>
      <w:r>
        <w:t xml:space="preserve"> </w:t>
      </w:r>
      <w:r>
        <w:rPr>
          <w:spacing w:val="-2"/>
        </w:rPr>
        <w:t>record.</w:t>
      </w:r>
    </w:p>
    <w:p w14:paraId="40BA1FA5" w14:textId="77777777" w:rsidR="000C2409" w:rsidRDefault="005E3753" w:rsidP="00954F89">
      <w:pPr>
        <w:pStyle w:val="BodyText"/>
        <w:spacing w:before="110" w:line="360" w:lineRule="auto"/>
        <w:ind w:left="300" w:right="797"/>
      </w:pPr>
      <w:r>
        <w:t xml:space="preserve">Caution: when deleting a </w:t>
      </w:r>
      <w:proofErr w:type="spellStart"/>
      <w:r>
        <w:t>Datasource</w:t>
      </w:r>
      <w:proofErr w:type="spellEnd"/>
      <w:r>
        <w:t xml:space="preserve">, the system will also delete all records dependent on that </w:t>
      </w:r>
      <w:proofErr w:type="spellStart"/>
      <w:r>
        <w:t>Datasource</w:t>
      </w:r>
      <w:proofErr w:type="spellEnd"/>
      <w:r>
        <w:t>, which</w:t>
      </w:r>
      <w:r>
        <w:rPr>
          <w:spacing w:val="40"/>
        </w:rPr>
        <w:t xml:space="preserve"> </w:t>
      </w:r>
      <w:r>
        <w:t xml:space="preserve">include Connector, Parameterizations of transformations and </w:t>
      </w:r>
      <w:proofErr w:type="spellStart"/>
      <w:r>
        <w:t>TermMaps</w:t>
      </w:r>
      <w:proofErr w:type="spellEnd"/>
    </w:p>
    <w:p w14:paraId="3F5CC8B2" w14:textId="77777777" w:rsidR="000C2409" w:rsidRDefault="005E3753" w:rsidP="00954F89">
      <w:pPr>
        <w:pStyle w:val="BodyText"/>
        <w:spacing w:before="121" w:line="360" w:lineRule="auto"/>
        <w:ind w:left="300" w:right="797"/>
      </w:pPr>
      <w:r>
        <w:t>Deletion</w:t>
      </w:r>
      <w:r>
        <w:rPr>
          <w:spacing w:val="-3"/>
        </w:rPr>
        <w:t xml:space="preserve"> </w:t>
      </w:r>
      <w:r>
        <w:t>can</w:t>
      </w:r>
      <w:r>
        <w:rPr>
          <w:spacing w:val="-3"/>
        </w:rPr>
        <w:t xml:space="preserve"> </w:t>
      </w:r>
      <w:r>
        <w:t>also</w:t>
      </w:r>
      <w:r>
        <w:rPr>
          <w:spacing w:val="-3"/>
        </w:rPr>
        <w:t xml:space="preserve"> </w:t>
      </w:r>
      <w:r>
        <w:t>be</w:t>
      </w:r>
      <w:r>
        <w:rPr>
          <w:spacing w:val="-3"/>
        </w:rPr>
        <w:t xml:space="preserve"> </w:t>
      </w:r>
      <w:r>
        <w:t>performed</w:t>
      </w:r>
      <w:r>
        <w:rPr>
          <w:spacing w:val="-3"/>
        </w:rPr>
        <w:t xml:space="preserve"> </w:t>
      </w:r>
      <w:proofErr w:type="spellStart"/>
      <w:r>
        <w:t>en</w:t>
      </w:r>
      <w:proofErr w:type="spellEnd"/>
      <w:r>
        <w:rPr>
          <w:spacing w:val="-3"/>
        </w:rPr>
        <w:t xml:space="preserve"> </w:t>
      </w:r>
      <w:r>
        <w:t>bloc.</w:t>
      </w:r>
      <w:r>
        <w:rPr>
          <w:spacing w:val="-3"/>
        </w:rPr>
        <w:t xml:space="preserve"> </w:t>
      </w:r>
      <w:r>
        <w:t>On</w:t>
      </w:r>
      <w:r>
        <w:rPr>
          <w:spacing w:val="-3"/>
        </w:rPr>
        <w:t xml:space="preserve"> </w:t>
      </w:r>
      <w:r>
        <w:t>the</w:t>
      </w:r>
      <w:r>
        <w:rPr>
          <w:spacing w:val="-3"/>
        </w:rPr>
        <w:t xml:space="preserve"> </w:t>
      </w:r>
      <w:proofErr w:type="spellStart"/>
      <w:r>
        <w:t>Datasource</w:t>
      </w:r>
      <w:proofErr w:type="spellEnd"/>
      <w:r>
        <w:rPr>
          <w:spacing w:val="-3"/>
        </w:rPr>
        <w:t xml:space="preserve"> </w:t>
      </w:r>
      <w:r>
        <w:t>List</w:t>
      </w:r>
      <w:r>
        <w:rPr>
          <w:spacing w:val="-3"/>
        </w:rPr>
        <w:t xml:space="preserve"> </w:t>
      </w:r>
      <w:r>
        <w:t>screen,</w:t>
      </w:r>
      <w:r>
        <w:rPr>
          <w:spacing w:val="-3"/>
        </w:rPr>
        <w:t xml:space="preserve"> </w:t>
      </w:r>
      <w:r>
        <w:t>select</w:t>
      </w:r>
      <w:r>
        <w:rPr>
          <w:spacing w:val="-3"/>
        </w:rPr>
        <w:t xml:space="preserve"> </w:t>
      </w:r>
      <w:r>
        <w:t>all</w:t>
      </w:r>
      <w:r>
        <w:rPr>
          <w:spacing w:val="-3"/>
        </w:rPr>
        <w:t xml:space="preserve"> </w:t>
      </w:r>
      <w:r>
        <w:t>the</w:t>
      </w:r>
      <w:r>
        <w:rPr>
          <w:spacing w:val="-3"/>
        </w:rPr>
        <w:t xml:space="preserve"> </w:t>
      </w:r>
      <w:proofErr w:type="spellStart"/>
      <w:r>
        <w:t>Datasource</w:t>
      </w:r>
      <w:proofErr w:type="spellEnd"/>
      <w:r>
        <w:rPr>
          <w:spacing w:val="-3"/>
        </w:rPr>
        <w:t xml:space="preserve"> </w:t>
      </w:r>
      <w:r>
        <w:t>you</w:t>
      </w:r>
      <w:r>
        <w:rPr>
          <w:spacing w:val="-3"/>
        </w:rPr>
        <w:t xml:space="preserve"> </w:t>
      </w:r>
      <w:r>
        <w:t>want</w:t>
      </w:r>
      <w:r>
        <w:rPr>
          <w:spacing w:val="-3"/>
        </w:rPr>
        <w:t xml:space="preserve"> </w:t>
      </w:r>
      <w:r>
        <w:t>to</w:t>
      </w:r>
      <w:r>
        <w:rPr>
          <w:spacing w:val="-3"/>
        </w:rPr>
        <w:t xml:space="preserve"> </w:t>
      </w:r>
      <w:r>
        <w:t xml:space="preserve">delete, choose the Delete Selected </w:t>
      </w:r>
      <w:proofErr w:type="spellStart"/>
      <w:r>
        <w:t>Datasource</w:t>
      </w:r>
      <w:proofErr w:type="spellEnd"/>
      <w:r>
        <w:t xml:space="preserve"> action and click on the </w:t>
      </w:r>
      <w:r>
        <w:rPr>
          <w:rFonts w:ascii="Courier New"/>
        </w:rPr>
        <w:t>GO</w:t>
      </w:r>
      <w:r>
        <w:rPr>
          <w:rFonts w:ascii="Courier New"/>
          <w:spacing w:val="-51"/>
        </w:rPr>
        <w:t xml:space="preserve"> </w:t>
      </w:r>
      <w:r>
        <w:t>button.</w:t>
      </w:r>
    </w:p>
    <w:p w14:paraId="1596C764" w14:textId="77777777" w:rsidR="000C2409" w:rsidRDefault="005E3753" w:rsidP="00954F89">
      <w:pPr>
        <w:pStyle w:val="BodyText"/>
        <w:spacing w:before="92" w:line="360" w:lineRule="auto"/>
        <w:ind w:left="300" w:right="797"/>
      </w:pPr>
      <w:r>
        <w:t>Be</w:t>
      </w:r>
      <w:r>
        <w:rPr>
          <w:spacing w:val="-2"/>
        </w:rPr>
        <w:t xml:space="preserve"> </w:t>
      </w:r>
      <w:r>
        <w:t>careful,</w:t>
      </w:r>
      <w:r>
        <w:rPr>
          <w:spacing w:val="-2"/>
        </w:rPr>
        <w:t xml:space="preserve"> </w:t>
      </w:r>
      <w:r>
        <w:t>this</w:t>
      </w:r>
      <w:r>
        <w:rPr>
          <w:spacing w:val="-2"/>
        </w:rPr>
        <w:t xml:space="preserve"> </w:t>
      </w:r>
      <w:r>
        <w:t>elimination</w:t>
      </w:r>
      <w:r>
        <w:rPr>
          <w:spacing w:val="-2"/>
        </w:rPr>
        <w:t xml:space="preserve"> </w:t>
      </w:r>
      <w:r>
        <w:t>operation</w:t>
      </w:r>
      <w:r>
        <w:rPr>
          <w:spacing w:val="-2"/>
        </w:rPr>
        <w:t xml:space="preserve"> </w:t>
      </w:r>
      <w:r>
        <w:t>will</w:t>
      </w:r>
      <w:r>
        <w:rPr>
          <w:spacing w:val="-2"/>
        </w:rPr>
        <w:t xml:space="preserve"> </w:t>
      </w:r>
      <w:r>
        <w:t>be</w:t>
      </w:r>
      <w:r>
        <w:rPr>
          <w:spacing w:val="-2"/>
        </w:rPr>
        <w:t xml:space="preserve"> </w:t>
      </w:r>
      <w:r>
        <w:t>definitive</w:t>
      </w:r>
      <w:r>
        <w:rPr>
          <w:spacing w:val="-2"/>
        </w:rPr>
        <w:t xml:space="preserve"> </w:t>
      </w:r>
      <w:r>
        <w:t>for</w:t>
      </w:r>
      <w:r>
        <w:rPr>
          <w:spacing w:val="-2"/>
        </w:rPr>
        <w:t xml:space="preserve"> </w:t>
      </w:r>
      <w:r>
        <w:t>the</w:t>
      </w:r>
      <w:r>
        <w:rPr>
          <w:spacing w:val="-2"/>
        </w:rPr>
        <w:t xml:space="preserve"> </w:t>
      </w:r>
      <w:proofErr w:type="spellStart"/>
      <w:r>
        <w:t>Datasource</w:t>
      </w:r>
      <w:proofErr w:type="spellEnd"/>
      <w:r>
        <w:rPr>
          <w:spacing w:val="-2"/>
        </w:rPr>
        <w:t xml:space="preserve"> </w:t>
      </w:r>
      <w:r>
        <w:t>and</w:t>
      </w:r>
      <w:r>
        <w:rPr>
          <w:spacing w:val="-2"/>
        </w:rPr>
        <w:t xml:space="preserve"> </w:t>
      </w:r>
      <w:r>
        <w:t>for</w:t>
      </w:r>
      <w:r>
        <w:rPr>
          <w:spacing w:val="-2"/>
        </w:rPr>
        <w:t xml:space="preserve"> </w:t>
      </w:r>
      <w:r>
        <w:t>all</w:t>
      </w:r>
      <w:r>
        <w:rPr>
          <w:spacing w:val="-2"/>
        </w:rPr>
        <w:t xml:space="preserve"> </w:t>
      </w:r>
      <w:r>
        <w:t>other</w:t>
      </w:r>
      <w:r>
        <w:rPr>
          <w:spacing w:val="-2"/>
        </w:rPr>
        <w:t xml:space="preserve"> </w:t>
      </w:r>
      <w:r>
        <w:t>records</w:t>
      </w:r>
      <w:r>
        <w:rPr>
          <w:spacing w:val="-2"/>
        </w:rPr>
        <w:t xml:space="preserve"> </w:t>
      </w:r>
      <w:r>
        <w:t>dependent</w:t>
      </w:r>
      <w:r>
        <w:rPr>
          <w:spacing w:val="-2"/>
        </w:rPr>
        <w:t xml:space="preserve"> </w:t>
      </w:r>
      <w:r>
        <w:t>on</w:t>
      </w:r>
      <w:r>
        <w:rPr>
          <w:spacing w:val="-2"/>
        </w:rPr>
        <w:t xml:space="preserve"> </w:t>
      </w:r>
      <w:r>
        <w:t>it,</w:t>
      </w:r>
      <w:r>
        <w:rPr>
          <w:spacing w:val="-2"/>
        </w:rPr>
        <w:t xml:space="preserve"> </w:t>
      </w:r>
      <w:r>
        <w:t>as already explained.</w:t>
      </w:r>
    </w:p>
    <w:p w14:paraId="546BF69B" w14:textId="77777777" w:rsidR="000C2409" w:rsidRDefault="005E3753">
      <w:pPr>
        <w:pStyle w:val="BodyText"/>
        <w:spacing w:before="10"/>
        <w:rPr>
          <w:sz w:val="15"/>
        </w:rPr>
      </w:pPr>
      <w:r>
        <w:rPr>
          <w:noProof/>
        </w:rPr>
        <w:drawing>
          <wp:anchor distT="0" distB="0" distL="0" distR="0" simplePos="0" relativeHeight="487620608" behindDoc="1" locked="0" layoutInCell="1" allowOverlap="1" wp14:anchorId="504C287D" wp14:editId="14BA3288">
            <wp:simplePos x="0" y="0"/>
            <wp:positionH relativeFrom="page">
              <wp:posOffset>603495</wp:posOffset>
            </wp:positionH>
            <wp:positionV relativeFrom="paragraph">
              <wp:posOffset>133619</wp:posOffset>
            </wp:positionV>
            <wp:extent cx="6380798" cy="2168842"/>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42" cstate="print"/>
                    <a:stretch>
                      <a:fillRect/>
                    </a:stretch>
                  </pic:blipFill>
                  <pic:spPr>
                    <a:xfrm>
                      <a:off x="0" y="0"/>
                      <a:ext cx="6380798" cy="2168842"/>
                    </a:xfrm>
                    <a:prstGeom prst="rect">
                      <a:avLst/>
                    </a:prstGeom>
                  </pic:spPr>
                </pic:pic>
              </a:graphicData>
            </a:graphic>
          </wp:anchor>
        </w:drawing>
      </w:r>
    </w:p>
    <w:p w14:paraId="4CE089C0" w14:textId="120BA83F" w:rsidR="000C2409" w:rsidRPr="00A21774" w:rsidRDefault="005E3753" w:rsidP="00954F89">
      <w:pPr>
        <w:pStyle w:val="Heading1"/>
        <w:spacing w:before="124" w:line="360" w:lineRule="auto"/>
        <w:rPr>
          <w:b w:val="0"/>
          <w:bCs w:val="0"/>
        </w:rPr>
      </w:pPr>
      <w:r w:rsidRPr="00A21774">
        <w:rPr>
          <w:b w:val="0"/>
          <w:bCs w:val="0"/>
        </w:rPr>
        <w:t xml:space="preserve">To add new </w:t>
      </w:r>
      <w:proofErr w:type="spellStart"/>
      <w:r w:rsidRPr="00A21774">
        <w:rPr>
          <w:b w:val="0"/>
          <w:bCs w:val="0"/>
        </w:rPr>
        <w:t>Datasource</w:t>
      </w:r>
      <w:proofErr w:type="spellEnd"/>
      <w:r w:rsidRPr="00A21774">
        <w:rPr>
          <w:b w:val="0"/>
          <w:bCs w:val="0"/>
        </w:rPr>
        <w:t xml:space="preserve">, we will have three different </w:t>
      </w:r>
      <w:r w:rsidRPr="00A21774">
        <w:rPr>
          <w:b w:val="0"/>
          <w:bCs w:val="0"/>
          <w:spacing w:val="-2"/>
        </w:rPr>
        <w:t>ways:</w:t>
      </w:r>
    </w:p>
    <w:p w14:paraId="7F528644" w14:textId="77777777" w:rsidR="000C2409" w:rsidRDefault="005E3753" w:rsidP="00954F89">
      <w:pPr>
        <w:pStyle w:val="ListParagraph"/>
        <w:numPr>
          <w:ilvl w:val="0"/>
          <w:numId w:val="2"/>
        </w:numPr>
        <w:tabs>
          <w:tab w:val="left" w:pos="1159"/>
        </w:tabs>
        <w:spacing w:before="0"/>
        <w:ind w:left="1159" w:hanging="179"/>
        <w:rPr>
          <w:sz w:val="20"/>
        </w:rPr>
      </w:pPr>
      <w:r>
        <w:rPr>
          <w:sz w:val="20"/>
        </w:rPr>
        <w:t xml:space="preserve">by the </w:t>
      </w:r>
      <w:r>
        <w:rPr>
          <w:rFonts w:ascii="Courier New" w:hAnsi="Courier New"/>
          <w:sz w:val="20"/>
        </w:rPr>
        <w:t>+ Add</w:t>
      </w:r>
      <w:r>
        <w:rPr>
          <w:rFonts w:ascii="Courier New" w:hAnsi="Courier New"/>
          <w:spacing w:val="-65"/>
          <w:sz w:val="20"/>
        </w:rPr>
        <w:t xml:space="preserve"> </w:t>
      </w:r>
      <w:r>
        <w:rPr>
          <w:sz w:val="20"/>
        </w:rPr>
        <w:t xml:space="preserve">button on the left </w:t>
      </w:r>
      <w:r>
        <w:rPr>
          <w:spacing w:val="-2"/>
          <w:sz w:val="20"/>
        </w:rPr>
        <w:t>sidebar.</w:t>
      </w:r>
    </w:p>
    <w:p w14:paraId="1BF5D637" w14:textId="77777777" w:rsidR="000C2409" w:rsidRDefault="005E3753" w:rsidP="00954F89">
      <w:pPr>
        <w:pStyle w:val="ListParagraph"/>
        <w:numPr>
          <w:ilvl w:val="0"/>
          <w:numId w:val="2"/>
        </w:numPr>
        <w:tabs>
          <w:tab w:val="left" w:pos="1159"/>
        </w:tabs>
        <w:ind w:left="1159" w:hanging="179"/>
        <w:rPr>
          <w:sz w:val="20"/>
        </w:rPr>
      </w:pPr>
      <w:r>
        <w:rPr>
          <w:sz w:val="20"/>
        </w:rPr>
        <w:t xml:space="preserve">Through the </w:t>
      </w:r>
      <w:r>
        <w:rPr>
          <w:rFonts w:ascii="Courier New" w:hAnsi="Courier New"/>
          <w:sz w:val="20"/>
        </w:rPr>
        <w:t>ADD DATASOURCE +</w:t>
      </w:r>
      <w:r>
        <w:rPr>
          <w:rFonts w:ascii="Courier New" w:hAnsi="Courier New"/>
          <w:spacing w:val="-65"/>
          <w:sz w:val="20"/>
        </w:rPr>
        <w:t xml:space="preserve"> </w:t>
      </w:r>
      <w:r>
        <w:rPr>
          <w:sz w:val="20"/>
        </w:rPr>
        <w:t xml:space="preserve">button in the right field of the </w:t>
      </w:r>
      <w:proofErr w:type="spellStart"/>
      <w:r>
        <w:rPr>
          <w:sz w:val="20"/>
        </w:rPr>
        <w:t>Datasource</w:t>
      </w:r>
      <w:proofErr w:type="spellEnd"/>
      <w:r>
        <w:rPr>
          <w:sz w:val="20"/>
        </w:rPr>
        <w:t xml:space="preserve"> </w:t>
      </w:r>
      <w:r>
        <w:rPr>
          <w:spacing w:val="-2"/>
          <w:sz w:val="20"/>
        </w:rPr>
        <w:t>list.</w:t>
      </w:r>
    </w:p>
    <w:p w14:paraId="4127CB08" w14:textId="5C8C9C59" w:rsidR="000C2409" w:rsidRPr="00A21774" w:rsidRDefault="005E3753" w:rsidP="00954F89">
      <w:pPr>
        <w:pStyle w:val="ListParagraph"/>
        <w:numPr>
          <w:ilvl w:val="0"/>
          <w:numId w:val="2"/>
        </w:numPr>
        <w:tabs>
          <w:tab w:val="left" w:pos="1159"/>
        </w:tabs>
        <w:ind w:left="1159" w:hanging="179"/>
        <w:rPr>
          <w:sz w:val="20"/>
        </w:rPr>
      </w:pPr>
      <w:r>
        <w:rPr>
          <w:sz w:val="20"/>
        </w:rPr>
        <w:t xml:space="preserve">Via the </w:t>
      </w:r>
      <w:r>
        <w:rPr>
          <w:rFonts w:ascii="Courier New" w:hAnsi="Courier New"/>
          <w:sz w:val="20"/>
        </w:rPr>
        <w:t>Save and add another</w:t>
      </w:r>
      <w:r>
        <w:rPr>
          <w:rFonts w:ascii="Courier New" w:hAnsi="Courier New"/>
          <w:spacing w:val="-65"/>
          <w:sz w:val="20"/>
        </w:rPr>
        <w:t xml:space="preserve"> </w:t>
      </w:r>
      <w:r>
        <w:rPr>
          <w:sz w:val="20"/>
        </w:rPr>
        <w:t xml:space="preserve">button located within a </w:t>
      </w:r>
      <w:proofErr w:type="spellStart"/>
      <w:r>
        <w:rPr>
          <w:sz w:val="20"/>
        </w:rPr>
        <w:t>Datasource</w:t>
      </w:r>
      <w:proofErr w:type="spellEnd"/>
      <w:r>
        <w:rPr>
          <w:sz w:val="20"/>
        </w:rPr>
        <w:t xml:space="preserve"> </w:t>
      </w:r>
      <w:r>
        <w:rPr>
          <w:spacing w:val="-2"/>
          <w:sz w:val="20"/>
        </w:rPr>
        <w:t>record.</w:t>
      </w:r>
    </w:p>
    <w:p w14:paraId="1956EEE8" w14:textId="77777777" w:rsidR="00A21774" w:rsidRPr="00954F89" w:rsidRDefault="00A21774" w:rsidP="00A21774">
      <w:pPr>
        <w:pStyle w:val="ListParagraph"/>
        <w:tabs>
          <w:tab w:val="left" w:pos="1159"/>
        </w:tabs>
        <w:ind w:firstLine="0"/>
        <w:rPr>
          <w:sz w:val="20"/>
        </w:rPr>
      </w:pPr>
    </w:p>
    <w:p w14:paraId="2EA4BD96" w14:textId="77777777" w:rsidR="000C2409" w:rsidRPr="00A21774" w:rsidRDefault="005E3753" w:rsidP="00954F89">
      <w:pPr>
        <w:pStyle w:val="Heading1"/>
        <w:spacing w:before="8" w:line="360" w:lineRule="auto"/>
        <w:rPr>
          <w:b w:val="0"/>
          <w:bCs w:val="0"/>
        </w:rPr>
      </w:pPr>
      <w:r w:rsidRPr="00A21774">
        <w:rPr>
          <w:b w:val="0"/>
          <w:bCs w:val="0"/>
        </w:rPr>
        <w:t xml:space="preserve">For the </w:t>
      </w:r>
      <w:proofErr w:type="spellStart"/>
      <w:r w:rsidRPr="00A21774">
        <w:rPr>
          <w:b w:val="0"/>
          <w:bCs w:val="0"/>
        </w:rPr>
        <w:t>Datasource</w:t>
      </w:r>
      <w:proofErr w:type="spellEnd"/>
      <w:r w:rsidRPr="00A21774">
        <w:rPr>
          <w:b w:val="0"/>
          <w:bCs w:val="0"/>
        </w:rPr>
        <w:t xml:space="preserve">, we will have two filter </w:t>
      </w:r>
      <w:r w:rsidRPr="00A21774">
        <w:rPr>
          <w:b w:val="0"/>
          <w:bCs w:val="0"/>
          <w:spacing w:val="-2"/>
        </w:rPr>
        <w:t>locations:</w:t>
      </w:r>
    </w:p>
    <w:p w14:paraId="74295B80" w14:textId="77777777" w:rsidR="000C2409" w:rsidRDefault="005E3753" w:rsidP="00954F89">
      <w:pPr>
        <w:pStyle w:val="ListParagraph"/>
        <w:numPr>
          <w:ilvl w:val="0"/>
          <w:numId w:val="2"/>
        </w:numPr>
        <w:tabs>
          <w:tab w:val="left" w:pos="1159"/>
        </w:tabs>
        <w:spacing w:before="0"/>
        <w:ind w:left="1159" w:hanging="179"/>
        <w:rPr>
          <w:sz w:val="20"/>
        </w:rPr>
      </w:pPr>
      <w:r>
        <w:rPr>
          <w:sz w:val="20"/>
        </w:rPr>
        <w:t xml:space="preserve">First located at the top of the </w:t>
      </w:r>
      <w:proofErr w:type="spellStart"/>
      <w:r>
        <w:rPr>
          <w:sz w:val="20"/>
        </w:rPr>
        <w:t>Datasource</w:t>
      </w:r>
      <w:proofErr w:type="spellEnd"/>
      <w:r>
        <w:rPr>
          <w:sz w:val="20"/>
        </w:rPr>
        <w:t xml:space="preserve"> List screen where we can search </w:t>
      </w:r>
      <w:r>
        <w:rPr>
          <w:spacing w:val="-2"/>
          <w:sz w:val="20"/>
        </w:rPr>
        <w:t>broadly.</w:t>
      </w:r>
    </w:p>
    <w:p w14:paraId="71A83802" w14:textId="18B4029F" w:rsidR="000C2409" w:rsidRPr="00954F89" w:rsidRDefault="005E3753" w:rsidP="00954F89">
      <w:pPr>
        <w:pStyle w:val="ListParagraph"/>
        <w:numPr>
          <w:ilvl w:val="0"/>
          <w:numId w:val="2"/>
        </w:numPr>
        <w:tabs>
          <w:tab w:val="left" w:pos="1159"/>
        </w:tabs>
        <w:ind w:left="1159" w:hanging="179"/>
        <w:rPr>
          <w:sz w:val="20"/>
        </w:rPr>
      </w:pPr>
      <w:r>
        <w:rPr>
          <w:sz w:val="20"/>
        </w:rPr>
        <w:t xml:space="preserve">Second on the right sidebar, being able to select by category of </w:t>
      </w:r>
      <w:proofErr w:type="spellStart"/>
      <w:r>
        <w:rPr>
          <w:spacing w:val="-2"/>
          <w:sz w:val="20"/>
        </w:rPr>
        <w:t>Datasource</w:t>
      </w:r>
      <w:proofErr w:type="spellEnd"/>
      <w:r>
        <w:rPr>
          <w:spacing w:val="-2"/>
          <w:sz w:val="20"/>
        </w:rPr>
        <w:t>.</w:t>
      </w:r>
    </w:p>
    <w:p w14:paraId="4CD54489" w14:textId="77777777" w:rsidR="00954F89" w:rsidRPr="00954F89" w:rsidRDefault="00954F89" w:rsidP="00954F89">
      <w:pPr>
        <w:tabs>
          <w:tab w:val="left" w:pos="1159"/>
        </w:tabs>
        <w:ind w:left="980"/>
        <w:rPr>
          <w:sz w:val="20"/>
        </w:rPr>
      </w:pPr>
    </w:p>
    <w:p w14:paraId="5D798981" w14:textId="77777777" w:rsidR="000C2409" w:rsidRDefault="005E3753" w:rsidP="00954F89">
      <w:pPr>
        <w:pStyle w:val="BodyText"/>
        <w:spacing w:before="10" w:line="360" w:lineRule="auto"/>
        <w:rPr>
          <w:sz w:val="7"/>
        </w:rPr>
      </w:pPr>
      <w:r>
        <w:rPr>
          <w:noProof/>
        </w:rPr>
        <mc:AlternateContent>
          <mc:Choice Requires="wps">
            <w:drawing>
              <wp:anchor distT="0" distB="0" distL="0" distR="0" simplePos="0" relativeHeight="487621120" behindDoc="1" locked="0" layoutInCell="1" allowOverlap="1" wp14:anchorId="46314D31" wp14:editId="536C4C96">
                <wp:simplePos x="0" y="0"/>
                <wp:positionH relativeFrom="page">
                  <wp:posOffset>381200</wp:posOffset>
                </wp:positionH>
                <wp:positionV relativeFrom="paragraph">
                  <wp:posOffset>76283</wp:posOffset>
                </wp:positionV>
                <wp:extent cx="6670675" cy="259079"/>
                <wp:effectExtent l="0" t="0" r="9525" b="8255"/>
                <wp:wrapTopAndBottom/>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26815695" w14:textId="77777777" w:rsidR="000C2409" w:rsidRDefault="005E3753">
                            <w:pPr>
                              <w:spacing w:before="126" w:line="275" w:lineRule="exact"/>
                              <w:ind w:left="197"/>
                              <w:rPr>
                                <w:b/>
                                <w:color w:val="000000"/>
                              </w:rPr>
                            </w:pPr>
                            <w:bookmarkStart w:id="73" w:name="Connector"/>
                            <w:bookmarkStart w:id="74" w:name="_bookmark43"/>
                            <w:bookmarkStart w:id="75" w:name="_bookmark44"/>
                            <w:bookmarkEnd w:id="73"/>
                            <w:bookmarkEnd w:id="74"/>
                            <w:bookmarkEnd w:id="75"/>
                            <w:r>
                              <w:rPr>
                                <w:b/>
                                <w:color w:val="1F425B"/>
                                <w:spacing w:val="-2"/>
                              </w:rPr>
                              <w:t>Connector</w:t>
                            </w:r>
                          </w:p>
                        </w:txbxContent>
                      </wps:txbx>
                      <wps:bodyPr wrap="square" lIns="0" tIns="0" rIns="0" bIns="0" rtlCol="0">
                        <a:noAutofit/>
                      </wps:bodyPr>
                    </wps:wsp>
                  </a:graphicData>
                </a:graphic>
              </wp:anchor>
            </w:drawing>
          </mc:Choice>
          <mc:Fallback>
            <w:pict>
              <v:shape w14:anchorId="46314D31" id="Textbox 88" o:spid="_x0000_s1048" type="#_x0000_t202" style="position:absolute;margin-left:30pt;margin-top:6pt;width:525.25pt;height:20.4pt;z-index:-15695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" filled="f" stroked="f" strokeweight=".1058mm">
                <v:textbox inset="0,0,0,0">
                  <w:txbxContent>
                    <w:p w14:paraId="26815695" w14:textId="77777777" w:rsidR="000C2409" w:rsidRDefault="005E3753">
                      <w:pPr>
                        <w:spacing w:before="126" w:line="275" w:lineRule="exact"/>
                        <w:ind w:left="197"/>
                        <w:rPr>
                          <w:b/>
                          <w:color w:val="000000"/>
                        </w:rPr>
                      </w:pPr>
                      <w:bookmarkStart w:id="116" w:name="Connector"/>
                      <w:bookmarkStart w:id="117" w:name="_bookmark43"/>
                      <w:bookmarkStart w:id="118" w:name="_bookmark44"/>
                      <w:bookmarkEnd w:id="116"/>
                      <w:bookmarkEnd w:id="117"/>
                      <w:bookmarkEnd w:id="118"/>
                      <w:r>
                        <w:rPr>
                          <w:b/>
                          <w:color w:val="1F425B"/>
                          <w:spacing w:val="-2"/>
                        </w:rPr>
                        <w:t>Connector</w:t>
                      </w:r>
                    </w:p>
                  </w:txbxContent>
                </v:textbox>
                <w10:wrap type="topAndBottom" anchorx="page"/>
              </v:shape>
            </w:pict>
          </mc:Fallback>
        </mc:AlternateContent>
      </w:r>
    </w:p>
    <w:p w14:paraId="1A9CFF8B" w14:textId="77777777" w:rsidR="000C2409" w:rsidRPr="00954F89" w:rsidRDefault="005E3753" w:rsidP="00954F89">
      <w:pPr>
        <w:pStyle w:val="Heading1"/>
        <w:spacing w:before="128" w:line="360" w:lineRule="auto"/>
        <w:ind w:right="838"/>
        <w:rPr>
          <w:b w:val="0"/>
          <w:bCs w:val="0"/>
        </w:rPr>
      </w:pPr>
      <w:r w:rsidRPr="00954F89">
        <w:rPr>
          <w:b w:val="0"/>
          <w:bCs w:val="0"/>
        </w:rPr>
        <w:t>A</w:t>
      </w:r>
      <w:r w:rsidRPr="00954F89">
        <w:rPr>
          <w:b w:val="0"/>
          <w:bCs w:val="0"/>
          <w:spacing w:val="-3"/>
        </w:rPr>
        <w:t xml:space="preserve"> </w:t>
      </w:r>
      <w:r w:rsidRPr="00954F89">
        <w:rPr>
          <w:b w:val="0"/>
          <w:bCs w:val="0"/>
        </w:rPr>
        <w:t>Connector</w:t>
      </w:r>
      <w:r w:rsidRPr="00954F89">
        <w:rPr>
          <w:b w:val="0"/>
          <w:bCs w:val="0"/>
          <w:spacing w:val="-3"/>
        </w:rPr>
        <w:t xml:space="preserve"> </w:t>
      </w:r>
      <w:r w:rsidRPr="00954F89">
        <w:rPr>
          <w:b w:val="0"/>
          <w:bCs w:val="0"/>
        </w:rPr>
        <w:t>record</w:t>
      </w:r>
      <w:r w:rsidRPr="00954F89">
        <w:rPr>
          <w:b w:val="0"/>
          <w:bCs w:val="0"/>
          <w:spacing w:val="-3"/>
        </w:rPr>
        <w:t xml:space="preserve"> </w:t>
      </w:r>
      <w:r w:rsidRPr="00954F89">
        <w:rPr>
          <w:b w:val="0"/>
          <w:bCs w:val="0"/>
        </w:rPr>
        <w:t>stores</w:t>
      </w:r>
      <w:r w:rsidRPr="00954F89">
        <w:rPr>
          <w:b w:val="0"/>
          <w:bCs w:val="0"/>
          <w:spacing w:val="-3"/>
        </w:rPr>
        <w:t xml:space="preserve"> </w:t>
      </w:r>
      <w:r w:rsidRPr="00954F89">
        <w:rPr>
          <w:b w:val="0"/>
          <w:bCs w:val="0"/>
        </w:rPr>
        <w:t>all</w:t>
      </w:r>
      <w:r w:rsidRPr="00954F89">
        <w:rPr>
          <w:b w:val="0"/>
          <w:bCs w:val="0"/>
          <w:spacing w:val="-3"/>
        </w:rPr>
        <w:t xml:space="preserve"> </w:t>
      </w:r>
      <w:r w:rsidRPr="00954F89">
        <w:rPr>
          <w:b w:val="0"/>
          <w:bCs w:val="0"/>
        </w:rPr>
        <w:t>information</w:t>
      </w:r>
      <w:r w:rsidRPr="00954F89">
        <w:rPr>
          <w:b w:val="0"/>
          <w:bCs w:val="0"/>
          <w:spacing w:val="-3"/>
        </w:rPr>
        <w:t xml:space="preserve"> </w:t>
      </w:r>
      <w:r w:rsidRPr="00954F89">
        <w:rPr>
          <w:b w:val="0"/>
          <w:bCs w:val="0"/>
        </w:rPr>
        <w:t>needed</w:t>
      </w:r>
      <w:r w:rsidRPr="00954F89">
        <w:rPr>
          <w:b w:val="0"/>
          <w:bCs w:val="0"/>
          <w:spacing w:val="-3"/>
        </w:rPr>
        <w:t xml:space="preserve"> </w:t>
      </w:r>
      <w:r w:rsidRPr="00954F89">
        <w:rPr>
          <w:b w:val="0"/>
          <w:bCs w:val="0"/>
        </w:rPr>
        <w:t>for</w:t>
      </w:r>
      <w:r w:rsidRPr="00954F89">
        <w:rPr>
          <w:b w:val="0"/>
          <w:bCs w:val="0"/>
          <w:spacing w:val="-3"/>
        </w:rPr>
        <w:t xml:space="preserve"> </w:t>
      </w:r>
      <w:r w:rsidRPr="00954F89">
        <w:rPr>
          <w:b w:val="0"/>
          <w:bCs w:val="0"/>
        </w:rPr>
        <w:t>external</w:t>
      </w:r>
      <w:r w:rsidRPr="00954F89">
        <w:rPr>
          <w:b w:val="0"/>
          <w:bCs w:val="0"/>
          <w:spacing w:val="-3"/>
        </w:rPr>
        <w:t xml:space="preserve"> </w:t>
      </w:r>
      <w:r w:rsidRPr="00954F89">
        <w:rPr>
          <w:b w:val="0"/>
          <w:bCs w:val="0"/>
        </w:rPr>
        <w:t>extraction</w:t>
      </w:r>
      <w:r w:rsidRPr="00954F89">
        <w:rPr>
          <w:b w:val="0"/>
          <w:bCs w:val="0"/>
          <w:spacing w:val="-3"/>
        </w:rPr>
        <w:t xml:space="preserve"> </w:t>
      </w:r>
      <w:r w:rsidRPr="00954F89">
        <w:rPr>
          <w:b w:val="0"/>
          <w:bCs w:val="0"/>
        </w:rPr>
        <w:t>and</w:t>
      </w:r>
      <w:r w:rsidRPr="00954F89">
        <w:rPr>
          <w:b w:val="0"/>
          <w:bCs w:val="0"/>
          <w:spacing w:val="-3"/>
        </w:rPr>
        <w:t xml:space="preserve"> </w:t>
      </w:r>
      <w:r w:rsidRPr="00954F89">
        <w:rPr>
          <w:b w:val="0"/>
          <w:bCs w:val="0"/>
        </w:rPr>
        <w:t>controls</w:t>
      </w:r>
      <w:r w:rsidRPr="00954F89">
        <w:rPr>
          <w:b w:val="0"/>
          <w:bCs w:val="0"/>
          <w:spacing w:val="-3"/>
        </w:rPr>
        <w:t xml:space="preserve"> </w:t>
      </w:r>
      <w:r w:rsidRPr="00954F89">
        <w:rPr>
          <w:b w:val="0"/>
          <w:bCs w:val="0"/>
        </w:rPr>
        <w:t>the</w:t>
      </w:r>
      <w:r w:rsidRPr="00954F89">
        <w:rPr>
          <w:b w:val="0"/>
          <w:bCs w:val="0"/>
          <w:spacing w:val="-3"/>
        </w:rPr>
        <w:t xml:space="preserve"> </w:t>
      </w:r>
      <w:r w:rsidRPr="00954F89">
        <w:rPr>
          <w:b w:val="0"/>
          <w:bCs w:val="0"/>
        </w:rPr>
        <w:t>links</w:t>
      </w:r>
      <w:r w:rsidRPr="00954F89">
        <w:rPr>
          <w:b w:val="0"/>
          <w:bCs w:val="0"/>
          <w:spacing w:val="-3"/>
        </w:rPr>
        <w:t xml:space="preserve"> </w:t>
      </w:r>
      <w:r w:rsidRPr="00954F89">
        <w:rPr>
          <w:b w:val="0"/>
          <w:bCs w:val="0"/>
        </w:rPr>
        <w:t>of</w:t>
      </w:r>
      <w:r w:rsidRPr="00954F89">
        <w:rPr>
          <w:b w:val="0"/>
          <w:bCs w:val="0"/>
          <w:spacing w:val="-3"/>
        </w:rPr>
        <w:t xml:space="preserve"> </w:t>
      </w:r>
      <w:r w:rsidRPr="00954F89">
        <w:rPr>
          <w:b w:val="0"/>
          <w:bCs w:val="0"/>
        </w:rPr>
        <w:t>related terms by the mapping process. The control of external data extraction occurs by Connector. Each Connector will consist of the fields:</w:t>
      </w:r>
    </w:p>
    <w:p w14:paraId="01BD23EE" w14:textId="77777777" w:rsidR="000C2409" w:rsidRDefault="005E3753" w:rsidP="00954F89">
      <w:pPr>
        <w:pStyle w:val="ListParagraph"/>
        <w:numPr>
          <w:ilvl w:val="0"/>
          <w:numId w:val="2"/>
        </w:numPr>
        <w:tabs>
          <w:tab w:val="left" w:pos="1159"/>
        </w:tabs>
        <w:spacing w:before="0"/>
        <w:ind w:left="1159" w:hanging="179"/>
        <w:rPr>
          <w:sz w:val="20"/>
        </w:rPr>
      </w:pPr>
      <w:proofErr w:type="spellStart"/>
      <w:r>
        <w:rPr>
          <w:i/>
          <w:sz w:val="20"/>
        </w:rPr>
        <w:t>Datasource</w:t>
      </w:r>
      <w:proofErr w:type="spellEnd"/>
      <w:r>
        <w:rPr>
          <w:sz w:val="20"/>
        </w:rPr>
        <w:t xml:space="preserve">: Grouping of Connector, controlling access </w:t>
      </w:r>
      <w:r>
        <w:rPr>
          <w:spacing w:val="-2"/>
          <w:sz w:val="20"/>
        </w:rPr>
        <w:t>authentication.</w:t>
      </w:r>
    </w:p>
    <w:p w14:paraId="50181E27" w14:textId="77777777" w:rsidR="000C2409" w:rsidRDefault="005E3753" w:rsidP="00954F89">
      <w:pPr>
        <w:pStyle w:val="ListParagraph"/>
        <w:numPr>
          <w:ilvl w:val="0"/>
          <w:numId w:val="2"/>
        </w:numPr>
        <w:tabs>
          <w:tab w:val="left" w:pos="1159"/>
        </w:tabs>
        <w:ind w:left="1159" w:hanging="179"/>
        <w:rPr>
          <w:sz w:val="20"/>
        </w:rPr>
      </w:pPr>
      <w:r>
        <w:rPr>
          <w:i/>
          <w:sz w:val="20"/>
        </w:rPr>
        <w:t>Connector</w:t>
      </w:r>
      <w:r>
        <w:rPr>
          <w:sz w:val="20"/>
        </w:rPr>
        <w:t xml:space="preserve">: Abbreviation for Connector </w:t>
      </w:r>
      <w:r>
        <w:rPr>
          <w:spacing w:val="-2"/>
          <w:sz w:val="20"/>
        </w:rPr>
        <w:t>identification</w:t>
      </w:r>
    </w:p>
    <w:p w14:paraId="48499CF4" w14:textId="77777777" w:rsidR="000C2409" w:rsidRDefault="005E3753" w:rsidP="00954F89">
      <w:pPr>
        <w:pStyle w:val="ListParagraph"/>
        <w:numPr>
          <w:ilvl w:val="0"/>
          <w:numId w:val="2"/>
        </w:numPr>
        <w:tabs>
          <w:tab w:val="left" w:pos="1159"/>
        </w:tabs>
        <w:ind w:left="1159" w:hanging="179"/>
        <w:rPr>
          <w:sz w:val="20"/>
        </w:rPr>
      </w:pPr>
      <w:r>
        <w:rPr>
          <w:i/>
          <w:sz w:val="20"/>
        </w:rPr>
        <w:t>Description</w:t>
      </w:r>
      <w:r>
        <w:rPr>
          <w:sz w:val="20"/>
        </w:rPr>
        <w:t xml:space="preserve">: Brief description of the purpose of </w:t>
      </w:r>
      <w:r>
        <w:rPr>
          <w:spacing w:val="-2"/>
          <w:sz w:val="20"/>
        </w:rPr>
        <w:t>Connector</w:t>
      </w:r>
    </w:p>
    <w:p w14:paraId="4B1724DE" w14:textId="77777777" w:rsidR="000C2409" w:rsidRDefault="005E3753" w:rsidP="00954F89">
      <w:pPr>
        <w:pStyle w:val="ListParagraph"/>
        <w:numPr>
          <w:ilvl w:val="0"/>
          <w:numId w:val="2"/>
        </w:numPr>
        <w:tabs>
          <w:tab w:val="left" w:pos="1159"/>
        </w:tabs>
        <w:ind w:left="1159" w:hanging="179"/>
        <w:rPr>
          <w:sz w:val="20"/>
        </w:rPr>
      </w:pPr>
      <w:r>
        <w:rPr>
          <w:i/>
          <w:sz w:val="20"/>
        </w:rPr>
        <w:t>Enabled</w:t>
      </w:r>
      <w:r>
        <w:rPr>
          <w:sz w:val="20"/>
        </w:rPr>
        <w:t xml:space="preserve">: Flag informing if the Connector is active and will be considered in the ETL </w:t>
      </w:r>
      <w:r>
        <w:rPr>
          <w:spacing w:val="-2"/>
          <w:sz w:val="20"/>
        </w:rPr>
        <w:t>process</w:t>
      </w:r>
    </w:p>
    <w:p w14:paraId="4B218C61" w14:textId="77777777" w:rsidR="00954F89" w:rsidRDefault="00954F89" w:rsidP="00954F89">
      <w:pPr>
        <w:pStyle w:val="Heading1"/>
        <w:spacing w:before="8" w:line="360" w:lineRule="auto"/>
        <w:rPr>
          <w:b w:val="0"/>
          <w:bCs w:val="0"/>
        </w:rPr>
      </w:pPr>
    </w:p>
    <w:p w14:paraId="51EE2586" w14:textId="7060C2E4" w:rsidR="000C2409" w:rsidRPr="00954F89" w:rsidRDefault="005E3753" w:rsidP="00954F89">
      <w:pPr>
        <w:pStyle w:val="Heading1"/>
        <w:spacing w:before="8" w:line="360" w:lineRule="auto"/>
        <w:rPr>
          <w:b w:val="0"/>
          <w:bCs w:val="0"/>
        </w:rPr>
      </w:pPr>
      <w:r w:rsidRPr="00954F89">
        <w:rPr>
          <w:b w:val="0"/>
          <w:bCs w:val="0"/>
        </w:rPr>
        <w:t xml:space="preserve">Group Attributes: Fields to control extraction path and file </w:t>
      </w:r>
      <w:r w:rsidRPr="00954F89">
        <w:rPr>
          <w:b w:val="0"/>
          <w:bCs w:val="0"/>
          <w:spacing w:val="-4"/>
        </w:rPr>
        <w:t>type</w:t>
      </w:r>
    </w:p>
    <w:p w14:paraId="1BCDEAF0" w14:textId="77777777" w:rsidR="000C2409" w:rsidRDefault="005E3753" w:rsidP="00954F89">
      <w:pPr>
        <w:pStyle w:val="ListParagraph"/>
        <w:numPr>
          <w:ilvl w:val="0"/>
          <w:numId w:val="2"/>
        </w:numPr>
        <w:tabs>
          <w:tab w:val="left" w:pos="1160"/>
        </w:tabs>
        <w:spacing w:before="0" w:line="276" w:lineRule="auto"/>
        <w:ind w:right="798"/>
        <w:jc w:val="both"/>
        <w:rPr>
          <w:sz w:val="20"/>
        </w:rPr>
      </w:pPr>
      <w:r>
        <w:rPr>
          <w:i/>
          <w:sz w:val="20"/>
        </w:rPr>
        <w:lastRenderedPageBreak/>
        <w:t>Source path from Internet</w:t>
      </w:r>
      <w:r>
        <w:rPr>
          <w:sz w:val="20"/>
        </w:rPr>
        <w:t>: Flag to route the extraction path. If enabled, it will be via HTTP and disabled. It will be considered as a local file path.</w:t>
      </w:r>
    </w:p>
    <w:p w14:paraId="45BAACF7" w14:textId="77777777" w:rsidR="000C2409" w:rsidRDefault="005E3753" w:rsidP="00954F89">
      <w:pPr>
        <w:pStyle w:val="ListParagraph"/>
        <w:numPr>
          <w:ilvl w:val="0"/>
          <w:numId w:val="2"/>
        </w:numPr>
        <w:tabs>
          <w:tab w:val="left" w:pos="1159"/>
        </w:tabs>
        <w:spacing w:before="127" w:line="276" w:lineRule="auto"/>
        <w:ind w:left="1159" w:hanging="179"/>
        <w:jc w:val="both"/>
        <w:rPr>
          <w:sz w:val="20"/>
        </w:rPr>
      </w:pPr>
      <w:r>
        <w:rPr>
          <w:i/>
          <w:sz w:val="20"/>
        </w:rPr>
        <w:t>Source path</w:t>
      </w:r>
      <w:r>
        <w:rPr>
          <w:sz w:val="20"/>
        </w:rPr>
        <w:t xml:space="preserve">: Path where the Connector file is </w:t>
      </w:r>
      <w:r>
        <w:rPr>
          <w:spacing w:val="-2"/>
          <w:sz w:val="20"/>
        </w:rPr>
        <w:t>hosted</w:t>
      </w:r>
    </w:p>
    <w:p w14:paraId="258A46EA" w14:textId="77777777" w:rsidR="000C2409" w:rsidRDefault="005E3753" w:rsidP="00954F89">
      <w:pPr>
        <w:pStyle w:val="ListParagraph"/>
        <w:numPr>
          <w:ilvl w:val="0"/>
          <w:numId w:val="2"/>
        </w:numPr>
        <w:tabs>
          <w:tab w:val="left" w:pos="1159"/>
        </w:tabs>
        <w:spacing w:line="276" w:lineRule="auto"/>
        <w:ind w:left="1159" w:hanging="179"/>
        <w:jc w:val="both"/>
        <w:rPr>
          <w:sz w:val="20"/>
        </w:rPr>
      </w:pPr>
      <w:r>
        <w:rPr>
          <w:i/>
          <w:sz w:val="20"/>
        </w:rPr>
        <w:t>Source file name</w:t>
      </w:r>
      <w:r>
        <w:rPr>
          <w:sz w:val="20"/>
        </w:rPr>
        <w:t xml:space="preserve">: name of the file with the original </w:t>
      </w:r>
      <w:r>
        <w:rPr>
          <w:spacing w:val="-4"/>
          <w:sz w:val="20"/>
        </w:rPr>
        <w:t>data</w:t>
      </w:r>
    </w:p>
    <w:p w14:paraId="44CF47EA" w14:textId="77777777" w:rsidR="000C2409" w:rsidRDefault="005E3753" w:rsidP="00954F89">
      <w:pPr>
        <w:pStyle w:val="ListParagraph"/>
        <w:numPr>
          <w:ilvl w:val="0"/>
          <w:numId w:val="2"/>
        </w:numPr>
        <w:tabs>
          <w:tab w:val="left" w:pos="1160"/>
        </w:tabs>
        <w:spacing w:before="111" w:line="276" w:lineRule="auto"/>
        <w:ind w:right="797"/>
        <w:jc w:val="both"/>
        <w:rPr>
          <w:sz w:val="20"/>
        </w:rPr>
      </w:pPr>
      <w:r>
        <w:rPr>
          <w:i/>
          <w:sz w:val="20"/>
        </w:rPr>
        <w:t>Source file format</w:t>
      </w:r>
      <w:r>
        <w:rPr>
          <w:sz w:val="20"/>
        </w:rPr>
        <w:t>: file format with the original data. This information will be imported for conversion treatment to the data ingestion format in the ETL process. If compressed, inform only the compression format, type ZIP, GZ.</w:t>
      </w:r>
    </w:p>
    <w:p w14:paraId="5F06ABBB" w14:textId="77777777" w:rsidR="000C2409" w:rsidRDefault="005E3753" w:rsidP="00954F89">
      <w:pPr>
        <w:pStyle w:val="ListParagraph"/>
        <w:numPr>
          <w:ilvl w:val="0"/>
          <w:numId w:val="2"/>
        </w:numPr>
        <w:tabs>
          <w:tab w:val="left" w:pos="1159"/>
        </w:tabs>
        <w:spacing w:before="125" w:line="276" w:lineRule="auto"/>
        <w:ind w:left="1159" w:hanging="179"/>
        <w:rPr>
          <w:sz w:val="20"/>
        </w:rPr>
      </w:pPr>
      <w:r>
        <w:rPr>
          <w:i/>
          <w:sz w:val="20"/>
        </w:rPr>
        <w:t xml:space="preserve">Source file </w:t>
      </w:r>
      <w:proofErr w:type="spellStart"/>
      <w:r>
        <w:rPr>
          <w:i/>
          <w:sz w:val="20"/>
        </w:rPr>
        <w:t>sep</w:t>
      </w:r>
      <w:proofErr w:type="spellEnd"/>
      <w:r>
        <w:rPr>
          <w:sz w:val="20"/>
        </w:rPr>
        <w:t xml:space="preserve">: inform the type of file separator if any. For tabular division, use </w:t>
      </w:r>
      <w:r>
        <w:rPr>
          <w:spacing w:val="-5"/>
          <w:sz w:val="20"/>
        </w:rPr>
        <w:t>/n</w:t>
      </w:r>
    </w:p>
    <w:p w14:paraId="1DF708F7" w14:textId="77777777" w:rsidR="000C2409" w:rsidRDefault="005E3753" w:rsidP="00954F89">
      <w:pPr>
        <w:pStyle w:val="ListParagraph"/>
        <w:numPr>
          <w:ilvl w:val="0"/>
          <w:numId w:val="2"/>
        </w:numPr>
        <w:tabs>
          <w:tab w:val="left" w:pos="1160"/>
        </w:tabs>
        <w:spacing w:before="117" w:line="276" w:lineRule="auto"/>
        <w:ind w:right="797"/>
        <w:jc w:val="both"/>
        <w:rPr>
          <w:sz w:val="20"/>
        </w:rPr>
      </w:pPr>
      <w:r>
        <w:rPr>
          <w:i/>
          <w:sz w:val="20"/>
        </w:rPr>
        <w:t>Source file skip row</w:t>
      </w:r>
      <w:r>
        <w:rPr>
          <w:sz w:val="20"/>
        </w:rPr>
        <w:t>: Inform the number of lines eliminated in the ETL process. Many files have structural information in their first lines that are not needed in the ETL process.</w:t>
      </w:r>
    </w:p>
    <w:p w14:paraId="291FB204" w14:textId="77777777" w:rsidR="000C2409" w:rsidRDefault="005E3753" w:rsidP="00954F89">
      <w:pPr>
        <w:pStyle w:val="ListParagraph"/>
        <w:numPr>
          <w:ilvl w:val="0"/>
          <w:numId w:val="2"/>
        </w:numPr>
        <w:tabs>
          <w:tab w:val="left" w:pos="1160"/>
        </w:tabs>
        <w:spacing w:before="134" w:line="276" w:lineRule="auto"/>
        <w:ind w:right="797"/>
        <w:jc w:val="both"/>
        <w:rPr>
          <w:sz w:val="20"/>
        </w:rPr>
      </w:pPr>
      <w:r>
        <w:rPr>
          <w:i/>
          <w:sz w:val="20"/>
        </w:rPr>
        <w:t>Source compact</w:t>
      </w:r>
      <w:r>
        <w:rPr>
          <w:sz w:val="20"/>
        </w:rPr>
        <w:t xml:space="preserve">: Flag to control if the file is compressed. If not marked, it is considered an uncompressed </w:t>
      </w:r>
      <w:r>
        <w:rPr>
          <w:spacing w:val="-2"/>
          <w:sz w:val="20"/>
        </w:rPr>
        <w:t>file.</w:t>
      </w:r>
    </w:p>
    <w:p w14:paraId="3FFD0577" w14:textId="77777777" w:rsidR="000C2409" w:rsidRDefault="005E3753" w:rsidP="00954F89">
      <w:pPr>
        <w:pStyle w:val="ListParagraph"/>
        <w:numPr>
          <w:ilvl w:val="0"/>
          <w:numId w:val="2"/>
        </w:numPr>
        <w:tabs>
          <w:tab w:val="left" w:pos="1159"/>
        </w:tabs>
        <w:spacing w:before="127" w:line="276" w:lineRule="auto"/>
        <w:ind w:left="1159" w:hanging="179"/>
        <w:jc w:val="both"/>
        <w:rPr>
          <w:sz w:val="20"/>
        </w:rPr>
      </w:pPr>
      <w:r>
        <w:rPr>
          <w:i/>
          <w:sz w:val="20"/>
        </w:rPr>
        <w:t>Target file name</w:t>
      </w:r>
      <w:r>
        <w:rPr>
          <w:sz w:val="20"/>
        </w:rPr>
        <w:t xml:space="preserve">: Name of the file after </w:t>
      </w:r>
      <w:r>
        <w:rPr>
          <w:spacing w:val="-2"/>
          <w:sz w:val="20"/>
        </w:rPr>
        <w:t>unzipping</w:t>
      </w:r>
    </w:p>
    <w:p w14:paraId="68C7810B" w14:textId="77777777" w:rsidR="000C2409" w:rsidRDefault="005E3753" w:rsidP="00954F89">
      <w:pPr>
        <w:pStyle w:val="ListParagraph"/>
        <w:numPr>
          <w:ilvl w:val="0"/>
          <w:numId w:val="2"/>
        </w:numPr>
        <w:tabs>
          <w:tab w:val="left" w:pos="1159"/>
        </w:tabs>
        <w:spacing w:before="109" w:line="276" w:lineRule="auto"/>
        <w:ind w:left="1159" w:hanging="179"/>
        <w:rPr>
          <w:sz w:val="20"/>
        </w:rPr>
      </w:pPr>
      <w:r>
        <w:rPr>
          <w:i/>
          <w:sz w:val="20"/>
        </w:rPr>
        <w:t>Target file format</w:t>
      </w:r>
      <w:r>
        <w:rPr>
          <w:sz w:val="20"/>
        </w:rPr>
        <w:t xml:space="preserve">: File format after unzipping, this field will be the actual file format, type CSV, </w:t>
      </w:r>
      <w:r>
        <w:rPr>
          <w:spacing w:val="-5"/>
          <w:sz w:val="20"/>
        </w:rPr>
        <w:t>TXT</w:t>
      </w:r>
    </w:p>
    <w:p w14:paraId="01260B32" w14:textId="61134046" w:rsidR="000C2409" w:rsidRDefault="005E3753" w:rsidP="00954F89">
      <w:pPr>
        <w:pStyle w:val="ListParagraph"/>
        <w:numPr>
          <w:ilvl w:val="0"/>
          <w:numId w:val="2"/>
        </w:numPr>
        <w:tabs>
          <w:tab w:val="left" w:pos="1160"/>
        </w:tabs>
        <w:spacing w:before="0" w:line="276" w:lineRule="auto"/>
        <w:ind w:right="797"/>
        <w:jc w:val="both"/>
        <w:rPr>
          <w:sz w:val="20"/>
        </w:rPr>
      </w:pPr>
      <w:r>
        <w:rPr>
          <w:i/>
          <w:sz w:val="20"/>
        </w:rPr>
        <w:t>Keep file</w:t>
      </w:r>
      <w:r>
        <w:rPr>
          <w:sz w:val="20"/>
        </w:rPr>
        <w:t>: Flag, if selected, will keep the file after data processing for future reference. It is essential to analyze the storage space consumption, as keeping the files may consume unnecessary space. New updates will overwrite existing files.</w:t>
      </w:r>
    </w:p>
    <w:p w14:paraId="3A95B1DE" w14:textId="77777777" w:rsidR="00954F89" w:rsidRDefault="00954F89" w:rsidP="00954F89">
      <w:pPr>
        <w:pStyle w:val="ListParagraph"/>
        <w:tabs>
          <w:tab w:val="left" w:pos="1160"/>
        </w:tabs>
        <w:spacing w:before="0" w:line="276" w:lineRule="auto"/>
        <w:ind w:left="1160" w:right="797" w:firstLine="0"/>
        <w:jc w:val="both"/>
        <w:rPr>
          <w:sz w:val="20"/>
        </w:rPr>
      </w:pPr>
    </w:p>
    <w:p w14:paraId="2B882374" w14:textId="77777777" w:rsidR="000C2409" w:rsidRPr="00954F89" w:rsidRDefault="005E3753" w:rsidP="00954F89">
      <w:pPr>
        <w:pStyle w:val="Heading1"/>
        <w:spacing w:before="23" w:line="360" w:lineRule="auto"/>
        <w:ind w:right="1491"/>
        <w:jc w:val="both"/>
        <w:rPr>
          <w:b w:val="0"/>
          <w:bCs w:val="0"/>
        </w:rPr>
      </w:pPr>
      <w:r w:rsidRPr="00954F89">
        <w:rPr>
          <w:b w:val="0"/>
          <w:bCs w:val="0"/>
        </w:rPr>
        <w:t>Group</w:t>
      </w:r>
      <w:r w:rsidRPr="00954F89">
        <w:rPr>
          <w:b w:val="0"/>
          <w:bCs w:val="0"/>
          <w:spacing w:val="-3"/>
        </w:rPr>
        <w:t xml:space="preserve"> </w:t>
      </w:r>
      <w:r w:rsidRPr="00954F89">
        <w:rPr>
          <w:b w:val="0"/>
          <w:bCs w:val="0"/>
        </w:rPr>
        <w:t>Columns:</w:t>
      </w:r>
      <w:r w:rsidRPr="00954F89">
        <w:rPr>
          <w:b w:val="0"/>
          <w:bCs w:val="0"/>
          <w:spacing w:val="-3"/>
        </w:rPr>
        <w:t xml:space="preserve"> </w:t>
      </w:r>
      <w:r w:rsidRPr="00954F89">
        <w:rPr>
          <w:b w:val="0"/>
          <w:bCs w:val="0"/>
        </w:rPr>
        <w:t>Controls</w:t>
      </w:r>
      <w:r w:rsidRPr="00954F89">
        <w:rPr>
          <w:b w:val="0"/>
          <w:bCs w:val="0"/>
          <w:spacing w:val="-3"/>
        </w:rPr>
        <w:t xml:space="preserve"> </w:t>
      </w:r>
      <w:r w:rsidRPr="00954F89">
        <w:rPr>
          <w:b w:val="0"/>
          <w:bCs w:val="0"/>
        </w:rPr>
        <w:t>rules</w:t>
      </w:r>
      <w:r w:rsidRPr="00954F89">
        <w:rPr>
          <w:b w:val="0"/>
          <w:bCs w:val="0"/>
          <w:spacing w:val="-3"/>
        </w:rPr>
        <w:t xml:space="preserve"> </w:t>
      </w:r>
      <w:r w:rsidRPr="00954F89">
        <w:rPr>
          <w:b w:val="0"/>
          <w:bCs w:val="0"/>
        </w:rPr>
        <w:t>for</w:t>
      </w:r>
      <w:r w:rsidRPr="00954F89">
        <w:rPr>
          <w:b w:val="0"/>
          <w:bCs w:val="0"/>
          <w:spacing w:val="-3"/>
        </w:rPr>
        <w:t xml:space="preserve"> </w:t>
      </w:r>
      <w:r w:rsidRPr="00954F89">
        <w:rPr>
          <w:b w:val="0"/>
          <w:bCs w:val="0"/>
        </w:rPr>
        <w:t>handling</w:t>
      </w:r>
      <w:r w:rsidRPr="00954F89">
        <w:rPr>
          <w:b w:val="0"/>
          <w:bCs w:val="0"/>
          <w:spacing w:val="-3"/>
        </w:rPr>
        <w:t xml:space="preserve"> </w:t>
      </w:r>
      <w:r w:rsidRPr="00954F89">
        <w:rPr>
          <w:b w:val="0"/>
          <w:bCs w:val="0"/>
        </w:rPr>
        <w:t>the</w:t>
      </w:r>
      <w:r w:rsidRPr="00954F89">
        <w:rPr>
          <w:b w:val="0"/>
          <w:bCs w:val="0"/>
          <w:spacing w:val="-3"/>
        </w:rPr>
        <w:t xml:space="preserve"> </w:t>
      </w:r>
      <w:r w:rsidRPr="00954F89">
        <w:rPr>
          <w:b w:val="0"/>
          <w:bCs w:val="0"/>
        </w:rPr>
        <w:t>extracted</w:t>
      </w:r>
      <w:r w:rsidRPr="00954F89">
        <w:rPr>
          <w:b w:val="0"/>
          <w:bCs w:val="0"/>
          <w:spacing w:val="-3"/>
        </w:rPr>
        <w:t xml:space="preserve"> </w:t>
      </w:r>
      <w:r w:rsidRPr="00954F89">
        <w:rPr>
          <w:b w:val="0"/>
          <w:bCs w:val="0"/>
        </w:rPr>
        <w:t>data</w:t>
      </w:r>
      <w:r w:rsidRPr="00954F89">
        <w:rPr>
          <w:b w:val="0"/>
          <w:bCs w:val="0"/>
          <w:spacing w:val="-3"/>
        </w:rPr>
        <w:t xml:space="preserve"> </w:t>
      </w:r>
      <w:r w:rsidRPr="00954F89">
        <w:rPr>
          <w:b w:val="0"/>
          <w:bCs w:val="0"/>
        </w:rPr>
        <w:t>in</w:t>
      </w:r>
      <w:r w:rsidRPr="00954F89">
        <w:rPr>
          <w:b w:val="0"/>
          <w:bCs w:val="0"/>
          <w:spacing w:val="-3"/>
        </w:rPr>
        <w:t xml:space="preserve"> </w:t>
      </w:r>
      <w:r w:rsidRPr="00954F89">
        <w:rPr>
          <w:b w:val="0"/>
          <w:bCs w:val="0"/>
        </w:rPr>
        <w:t>a</w:t>
      </w:r>
      <w:r w:rsidRPr="00954F89">
        <w:rPr>
          <w:b w:val="0"/>
          <w:bCs w:val="0"/>
          <w:spacing w:val="-3"/>
        </w:rPr>
        <w:t xml:space="preserve"> </w:t>
      </w:r>
      <w:r w:rsidRPr="00954F89">
        <w:rPr>
          <w:b w:val="0"/>
          <w:bCs w:val="0"/>
        </w:rPr>
        <w:t>format</w:t>
      </w:r>
      <w:r w:rsidRPr="00954F89">
        <w:rPr>
          <w:b w:val="0"/>
          <w:bCs w:val="0"/>
          <w:spacing w:val="-3"/>
        </w:rPr>
        <w:t xml:space="preserve"> </w:t>
      </w:r>
      <w:r w:rsidRPr="00954F89">
        <w:rPr>
          <w:b w:val="0"/>
          <w:bCs w:val="0"/>
        </w:rPr>
        <w:t>compatible</w:t>
      </w:r>
      <w:r w:rsidRPr="00954F89">
        <w:rPr>
          <w:b w:val="0"/>
          <w:bCs w:val="0"/>
          <w:spacing w:val="-3"/>
        </w:rPr>
        <w:t xml:space="preserve"> </w:t>
      </w:r>
      <w:r w:rsidRPr="00954F89">
        <w:rPr>
          <w:b w:val="0"/>
          <w:bCs w:val="0"/>
        </w:rPr>
        <w:t>with</w:t>
      </w:r>
      <w:r w:rsidRPr="00954F89">
        <w:rPr>
          <w:b w:val="0"/>
          <w:bCs w:val="0"/>
          <w:spacing w:val="-3"/>
        </w:rPr>
        <w:t xml:space="preserve"> </w:t>
      </w:r>
      <w:r w:rsidRPr="00954F89">
        <w:rPr>
          <w:b w:val="0"/>
          <w:bCs w:val="0"/>
        </w:rPr>
        <w:t>the</w:t>
      </w:r>
      <w:r w:rsidRPr="00954F89">
        <w:rPr>
          <w:b w:val="0"/>
          <w:bCs w:val="0"/>
          <w:spacing w:val="-3"/>
        </w:rPr>
        <w:t xml:space="preserve"> </w:t>
      </w:r>
      <w:proofErr w:type="spellStart"/>
      <w:r w:rsidRPr="00954F89">
        <w:rPr>
          <w:b w:val="0"/>
          <w:bCs w:val="0"/>
        </w:rPr>
        <w:t>GE.db</w:t>
      </w:r>
      <w:proofErr w:type="spellEnd"/>
      <w:r w:rsidRPr="00954F89">
        <w:rPr>
          <w:b w:val="0"/>
          <w:bCs w:val="0"/>
        </w:rPr>
        <w:t xml:space="preserve"> system. Consider only columns with standard </w:t>
      </w:r>
      <w:proofErr w:type="spellStart"/>
      <w:r w:rsidRPr="00954F89">
        <w:rPr>
          <w:b w:val="0"/>
          <w:bCs w:val="0"/>
        </w:rPr>
        <w:t>MEsH</w:t>
      </w:r>
      <w:proofErr w:type="spellEnd"/>
      <w:r w:rsidRPr="00954F89">
        <w:rPr>
          <w:b w:val="0"/>
          <w:bCs w:val="0"/>
        </w:rPr>
        <w:t xml:space="preserve"> NIH codes.</w:t>
      </w:r>
    </w:p>
    <w:p w14:paraId="3D9F1062" w14:textId="77777777" w:rsidR="000C2409" w:rsidRDefault="005E3753" w:rsidP="00954F89">
      <w:pPr>
        <w:pStyle w:val="ListParagraph"/>
        <w:numPr>
          <w:ilvl w:val="0"/>
          <w:numId w:val="2"/>
        </w:numPr>
        <w:tabs>
          <w:tab w:val="left" w:pos="1159"/>
        </w:tabs>
        <w:spacing w:before="0"/>
        <w:ind w:left="1159" w:hanging="179"/>
        <w:rPr>
          <w:sz w:val="20"/>
        </w:rPr>
      </w:pPr>
      <w:r>
        <w:rPr>
          <w:i/>
          <w:sz w:val="20"/>
        </w:rPr>
        <w:t>Column Sequence</w:t>
      </w:r>
      <w:r>
        <w:rPr>
          <w:sz w:val="20"/>
        </w:rPr>
        <w:t xml:space="preserve">: Number of the column that receives the </w:t>
      </w:r>
      <w:r>
        <w:rPr>
          <w:spacing w:val="-4"/>
          <w:sz w:val="20"/>
        </w:rPr>
        <w:t>rule</w:t>
      </w:r>
    </w:p>
    <w:p w14:paraId="1A446744" w14:textId="77777777" w:rsidR="000C2409" w:rsidRDefault="005E3753" w:rsidP="00954F89">
      <w:pPr>
        <w:pStyle w:val="ListParagraph"/>
        <w:numPr>
          <w:ilvl w:val="0"/>
          <w:numId w:val="2"/>
        </w:numPr>
        <w:tabs>
          <w:tab w:val="left" w:pos="1159"/>
        </w:tabs>
        <w:ind w:left="1159" w:hanging="179"/>
        <w:rPr>
          <w:sz w:val="20"/>
        </w:rPr>
      </w:pPr>
      <w:r>
        <w:rPr>
          <w:i/>
          <w:sz w:val="20"/>
        </w:rPr>
        <w:t>Column Name</w:t>
      </w:r>
      <w:r>
        <w:rPr>
          <w:sz w:val="20"/>
        </w:rPr>
        <w:t xml:space="preserve">: Column name to guide and help identify the applied </w:t>
      </w:r>
      <w:r>
        <w:rPr>
          <w:spacing w:val="-4"/>
          <w:sz w:val="20"/>
        </w:rPr>
        <w:t>rule</w:t>
      </w:r>
    </w:p>
    <w:p w14:paraId="4D3A6DD3" w14:textId="77777777" w:rsidR="000C2409" w:rsidRDefault="005E3753" w:rsidP="00954F89">
      <w:pPr>
        <w:pStyle w:val="ListParagraph"/>
        <w:numPr>
          <w:ilvl w:val="0"/>
          <w:numId w:val="2"/>
        </w:numPr>
        <w:tabs>
          <w:tab w:val="left" w:pos="1159"/>
        </w:tabs>
        <w:ind w:left="1159" w:hanging="179"/>
        <w:rPr>
          <w:sz w:val="20"/>
        </w:rPr>
      </w:pPr>
      <w:r>
        <w:rPr>
          <w:i/>
          <w:sz w:val="20"/>
        </w:rPr>
        <w:t>Active</w:t>
      </w:r>
      <w:r>
        <w:rPr>
          <w:sz w:val="20"/>
        </w:rPr>
        <w:t xml:space="preserve">: a flag that informs if the practice is </w:t>
      </w:r>
      <w:r>
        <w:rPr>
          <w:spacing w:val="-2"/>
          <w:sz w:val="20"/>
        </w:rPr>
        <w:t>active</w:t>
      </w:r>
    </w:p>
    <w:p w14:paraId="67161A3C" w14:textId="77777777" w:rsidR="00954F89" w:rsidRDefault="005E3753" w:rsidP="00954F89">
      <w:pPr>
        <w:pStyle w:val="ListParagraph"/>
        <w:numPr>
          <w:ilvl w:val="0"/>
          <w:numId w:val="2"/>
        </w:numPr>
        <w:tabs>
          <w:tab w:val="left" w:pos="1159"/>
        </w:tabs>
        <w:spacing w:before="109"/>
        <w:ind w:left="300" w:right="1538" w:firstLine="680"/>
        <w:rPr>
          <w:sz w:val="20"/>
        </w:rPr>
      </w:pPr>
      <w:r>
        <w:rPr>
          <w:i/>
          <w:sz w:val="20"/>
        </w:rPr>
        <w:t>PREFIX</w:t>
      </w:r>
      <w:r>
        <w:rPr>
          <w:sz w:val="20"/>
        </w:rPr>
        <w:t>:</w:t>
      </w:r>
      <w:r>
        <w:rPr>
          <w:spacing w:val="-2"/>
          <w:sz w:val="20"/>
        </w:rPr>
        <w:t xml:space="preserve"> </w:t>
      </w:r>
      <w:r>
        <w:rPr>
          <w:sz w:val="20"/>
        </w:rPr>
        <w:t>inform</w:t>
      </w:r>
      <w:r>
        <w:rPr>
          <w:spacing w:val="-2"/>
          <w:sz w:val="20"/>
        </w:rPr>
        <w:t xml:space="preserve"> </w:t>
      </w:r>
      <w:r>
        <w:rPr>
          <w:sz w:val="20"/>
        </w:rPr>
        <w:t>the</w:t>
      </w:r>
      <w:r>
        <w:rPr>
          <w:spacing w:val="-2"/>
          <w:sz w:val="20"/>
        </w:rPr>
        <w:t xml:space="preserve"> </w:t>
      </w:r>
      <w:r>
        <w:rPr>
          <w:sz w:val="20"/>
        </w:rPr>
        <w:t>prefix</w:t>
      </w:r>
      <w:r>
        <w:rPr>
          <w:spacing w:val="-2"/>
          <w:sz w:val="20"/>
        </w:rPr>
        <w:t xml:space="preserve"> </w:t>
      </w:r>
      <w:r>
        <w:rPr>
          <w:sz w:val="20"/>
        </w:rPr>
        <w:t>of</w:t>
      </w:r>
      <w:r>
        <w:rPr>
          <w:spacing w:val="-2"/>
          <w:sz w:val="20"/>
        </w:rPr>
        <w:t xml:space="preserve"> </w:t>
      </w:r>
      <w:r>
        <w:rPr>
          <w:sz w:val="20"/>
        </w:rPr>
        <w:t>the</w:t>
      </w:r>
      <w:r>
        <w:rPr>
          <w:spacing w:val="-2"/>
          <w:sz w:val="20"/>
        </w:rPr>
        <w:t xml:space="preserve"> </w:t>
      </w:r>
      <w:r>
        <w:rPr>
          <w:sz w:val="20"/>
        </w:rPr>
        <w:t>word</w:t>
      </w:r>
      <w:r>
        <w:rPr>
          <w:spacing w:val="-2"/>
          <w:sz w:val="20"/>
        </w:rPr>
        <w:t xml:space="preserve"> </w:t>
      </w:r>
      <w:r>
        <w:rPr>
          <w:sz w:val="20"/>
        </w:rPr>
        <w:t>that</w:t>
      </w:r>
      <w:r>
        <w:rPr>
          <w:spacing w:val="-2"/>
          <w:sz w:val="20"/>
        </w:rPr>
        <w:t xml:space="preserve"> </w:t>
      </w:r>
      <w:r>
        <w:rPr>
          <w:sz w:val="20"/>
        </w:rPr>
        <w:t>will</w:t>
      </w:r>
      <w:r>
        <w:rPr>
          <w:spacing w:val="-2"/>
          <w:sz w:val="20"/>
        </w:rPr>
        <w:t xml:space="preserve"> </w:t>
      </w:r>
      <w:r>
        <w:rPr>
          <w:sz w:val="20"/>
        </w:rPr>
        <w:t>be</w:t>
      </w:r>
      <w:r>
        <w:rPr>
          <w:spacing w:val="-2"/>
          <w:sz w:val="20"/>
        </w:rPr>
        <w:t xml:space="preserve"> </w:t>
      </w:r>
      <w:r>
        <w:rPr>
          <w:sz w:val="20"/>
        </w:rPr>
        <w:t>considered</w:t>
      </w:r>
      <w:r>
        <w:rPr>
          <w:spacing w:val="-2"/>
          <w:sz w:val="20"/>
        </w:rPr>
        <w:t xml:space="preserve"> </w:t>
      </w:r>
      <w:r>
        <w:rPr>
          <w:sz w:val="20"/>
        </w:rPr>
        <w:t>and</w:t>
      </w:r>
      <w:r>
        <w:rPr>
          <w:spacing w:val="-2"/>
          <w:sz w:val="20"/>
        </w:rPr>
        <w:t xml:space="preserve"> </w:t>
      </w:r>
      <w:r>
        <w:rPr>
          <w:sz w:val="20"/>
        </w:rPr>
        <w:t>added</w:t>
      </w:r>
      <w:r>
        <w:rPr>
          <w:spacing w:val="-2"/>
          <w:sz w:val="20"/>
        </w:rPr>
        <w:t xml:space="preserve"> </w:t>
      </w:r>
      <w:r>
        <w:rPr>
          <w:sz w:val="20"/>
        </w:rPr>
        <w:t>to</w:t>
      </w:r>
      <w:r>
        <w:rPr>
          <w:spacing w:val="-2"/>
          <w:sz w:val="20"/>
        </w:rPr>
        <w:t xml:space="preserve"> </w:t>
      </w:r>
      <w:r>
        <w:rPr>
          <w:sz w:val="20"/>
        </w:rPr>
        <w:t>the</w:t>
      </w:r>
      <w:r>
        <w:rPr>
          <w:spacing w:val="-2"/>
          <w:sz w:val="20"/>
        </w:rPr>
        <w:t xml:space="preserve"> </w:t>
      </w:r>
      <w:r>
        <w:rPr>
          <w:sz w:val="20"/>
        </w:rPr>
        <w:t>column</w:t>
      </w:r>
      <w:r>
        <w:rPr>
          <w:spacing w:val="-2"/>
          <w:sz w:val="20"/>
        </w:rPr>
        <w:t xml:space="preserve"> </w:t>
      </w:r>
      <w:r>
        <w:rPr>
          <w:sz w:val="20"/>
        </w:rPr>
        <w:t xml:space="preserve">information. </w:t>
      </w:r>
    </w:p>
    <w:p w14:paraId="257DB624" w14:textId="77777777" w:rsidR="00954F89" w:rsidRDefault="00954F89" w:rsidP="00954F89">
      <w:pPr>
        <w:tabs>
          <w:tab w:val="left" w:pos="1159"/>
        </w:tabs>
        <w:spacing w:before="109"/>
        <w:ind w:left="300" w:right="1538"/>
        <w:rPr>
          <w:sz w:val="20"/>
        </w:rPr>
      </w:pPr>
    </w:p>
    <w:p w14:paraId="5594147D" w14:textId="3890C90C" w:rsidR="000C2409" w:rsidRPr="00954F89" w:rsidRDefault="005E3753" w:rsidP="00954F89">
      <w:pPr>
        <w:tabs>
          <w:tab w:val="left" w:pos="1159"/>
        </w:tabs>
        <w:spacing w:before="109"/>
        <w:ind w:left="300" w:right="1538"/>
        <w:rPr>
          <w:sz w:val="20"/>
        </w:rPr>
      </w:pPr>
      <w:r w:rsidRPr="00954F89">
        <w:rPr>
          <w:sz w:val="20"/>
        </w:rPr>
        <w:t xml:space="preserve">The inclusion of new data can be performed via the process </w:t>
      </w:r>
      <w:proofErr w:type="spellStart"/>
      <w:proofErr w:type="gramStart"/>
      <w:r w:rsidRPr="00954F89">
        <w:rPr>
          <w:rFonts w:ascii="Courier New" w:hAnsi="Courier New"/>
          <w:sz w:val="20"/>
        </w:rPr>
        <w:t>db</w:t>
      </w:r>
      <w:proofErr w:type="spellEnd"/>
      <w:r w:rsidRPr="00954F89">
        <w:rPr>
          <w:rFonts w:ascii="Courier New" w:hAnsi="Courier New"/>
          <w:spacing w:val="-56"/>
          <w:sz w:val="20"/>
        </w:rPr>
        <w:t xml:space="preserve"> </w:t>
      </w:r>
      <w:r w:rsidRPr="00954F89">
        <w:rPr>
          <w:sz w:val="20"/>
        </w:rPr>
        <w:t>.</w:t>
      </w:r>
      <w:proofErr w:type="gramEnd"/>
      <w:r w:rsidRPr="00954F89">
        <w:rPr>
          <w:sz w:val="20"/>
        </w:rPr>
        <w:t xml:space="preserve"> On the command line:</w:t>
      </w:r>
    </w:p>
    <w:p w14:paraId="2CE2DB46" w14:textId="2B1A02F5" w:rsidR="000C2409" w:rsidRDefault="005E3753" w:rsidP="00954F89">
      <w:pPr>
        <w:pStyle w:val="BodyText"/>
        <w:spacing w:before="98" w:line="360" w:lineRule="auto"/>
        <w:ind w:left="388" w:firstLine="332"/>
        <w:rPr>
          <w:rFonts w:ascii="Courier New"/>
        </w:rPr>
      </w:pPr>
      <w:r>
        <w:rPr>
          <w:rFonts w:ascii="Courier New"/>
        </w:rPr>
        <w:t xml:space="preserve">$ python manage.py </w:t>
      </w:r>
      <w:proofErr w:type="spellStart"/>
      <w:r>
        <w:rPr>
          <w:rFonts w:ascii="Courier New"/>
        </w:rPr>
        <w:t>db</w:t>
      </w:r>
      <w:proofErr w:type="spellEnd"/>
      <w:r>
        <w:rPr>
          <w:rFonts w:ascii="Courier New"/>
        </w:rPr>
        <w:t xml:space="preserve"> --</w:t>
      </w:r>
      <w:proofErr w:type="spellStart"/>
      <w:r>
        <w:rPr>
          <w:rFonts w:ascii="Courier New"/>
        </w:rPr>
        <w:t>load_data</w:t>
      </w:r>
      <w:proofErr w:type="spellEnd"/>
      <w:r>
        <w:rPr>
          <w:rFonts w:ascii="Courier New"/>
        </w:rPr>
        <w:t xml:space="preserve"> "table='connector, </w:t>
      </w:r>
      <w:r>
        <w:rPr>
          <w:rFonts w:ascii="Courier New"/>
          <w:spacing w:val="-2"/>
        </w:rPr>
        <w:t>path='{</w:t>
      </w:r>
      <w:proofErr w:type="spellStart"/>
      <w:r>
        <w:rPr>
          <w:rFonts w:ascii="Courier New"/>
          <w:spacing w:val="-2"/>
        </w:rPr>
        <w:t>your_path</w:t>
      </w:r>
      <w:proofErr w:type="spellEnd"/>
      <w:r>
        <w:rPr>
          <w:rFonts w:ascii="Courier New"/>
          <w:spacing w:val="-2"/>
        </w:rPr>
        <w:t>}/connector.csv'"</w:t>
      </w:r>
    </w:p>
    <w:p w14:paraId="1602DA6F" w14:textId="77777777" w:rsidR="000C2409" w:rsidRDefault="005E3753" w:rsidP="00954F89">
      <w:pPr>
        <w:pStyle w:val="BodyText"/>
        <w:spacing w:before="158" w:line="360" w:lineRule="auto"/>
        <w:ind w:left="300"/>
      </w:pPr>
      <w:r>
        <w:t xml:space="preserve">Other commands and functions for manipulating master data can be found in the database management </w:t>
      </w:r>
      <w:r>
        <w:rPr>
          <w:spacing w:val="-4"/>
        </w:rPr>
        <w:t>tab.</w:t>
      </w:r>
    </w:p>
    <w:p w14:paraId="06828B2D" w14:textId="77777777" w:rsidR="000C2409" w:rsidRDefault="005E3753" w:rsidP="00954F89">
      <w:pPr>
        <w:pStyle w:val="BodyText"/>
        <w:spacing w:before="125" w:line="360" w:lineRule="auto"/>
        <w:ind w:left="300" w:right="797"/>
      </w:pPr>
      <w:r>
        <w:t>CAUTION:</w:t>
      </w:r>
      <w:r>
        <w:rPr>
          <w:spacing w:val="26"/>
        </w:rPr>
        <w:t xml:space="preserve"> </w:t>
      </w:r>
      <w:r>
        <w:t>As</w:t>
      </w:r>
      <w:r>
        <w:rPr>
          <w:spacing w:val="26"/>
        </w:rPr>
        <w:t xml:space="preserve"> </w:t>
      </w:r>
      <w:proofErr w:type="spellStart"/>
      <w:r>
        <w:t>GE.db</w:t>
      </w:r>
      <w:proofErr w:type="spellEnd"/>
      <w:r>
        <w:rPr>
          <w:spacing w:val="26"/>
        </w:rPr>
        <w:t xml:space="preserve"> </w:t>
      </w:r>
      <w:r>
        <w:t>is</w:t>
      </w:r>
      <w:r>
        <w:rPr>
          <w:spacing w:val="26"/>
        </w:rPr>
        <w:t xml:space="preserve"> </w:t>
      </w:r>
      <w:r>
        <w:t>a</w:t>
      </w:r>
      <w:r>
        <w:rPr>
          <w:spacing w:val="26"/>
        </w:rPr>
        <w:t xml:space="preserve"> </w:t>
      </w:r>
      <w:r>
        <w:t>correlational</w:t>
      </w:r>
      <w:r>
        <w:rPr>
          <w:spacing w:val="26"/>
        </w:rPr>
        <w:t xml:space="preserve"> </w:t>
      </w:r>
      <w:r>
        <w:t>base</w:t>
      </w:r>
      <w:r>
        <w:rPr>
          <w:spacing w:val="26"/>
        </w:rPr>
        <w:t xml:space="preserve"> </w:t>
      </w:r>
      <w:r>
        <w:t>with</w:t>
      </w:r>
      <w:r>
        <w:rPr>
          <w:spacing w:val="26"/>
        </w:rPr>
        <w:t xml:space="preserve"> </w:t>
      </w:r>
      <w:r>
        <w:t>key</w:t>
      </w:r>
      <w:r>
        <w:rPr>
          <w:spacing w:val="26"/>
        </w:rPr>
        <w:t xml:space="preserve"> </w:t>
      </w:r>
      <w:r>
        <w:t>integrity,</w:t>
      </w:r>
      <w:r>
        <w:rPr>
          <w:spacing w:val="26"/>
        </w:rPr>
        <w:t xml:space="preserve"> </w:t>
      </w:r>
      <w:r>
        <w:t>all</w:t>
      </w:r>
      <w:r>
        <w:rPr>
          <w:spacing w:val="26"/>
        </w:rPr>
        <w:t xml:space="preserve"> </w:t>
      </w:r>
      <w:r>
        <w:t>records</w:t>
      </w:r>
      <w:r>
        <w:rPr>
          <w:spacing w:val="26"/>
        </w:rPr>
        <w:t xml:space="preserve"> </w:t>
      </w:r>
      <w:r>
        <w:t>linked</w:t>
      </w:r>
      <w:r>
        <w:rPr>
          <w:spacing w:val="26"/>
        </w:rPr>
        <w:t xml:space="preserve"> </w:t>
      </w:r>
      <w:r>
        <w:t>to</w:t>
      </w:r>
      <w:r>
        <w:rPr>
          <w:spacing w:val="26"/>
        </w:rPr>
        <w:t xml:space="preserve"> </w:t>
      </w:r>
      <w:r>
        <w:t>the</w:t>
      </w:r>
      <w:r>
        <w:rPr>
          <w:spacing w:val="26"/>
        </w:rPr>
        <w:t xml:space="preserve"> </w:t>
      </w:r>
      <w:r>
        <w:t>deleted</w:t>
      </w:r>
      <w:r>
        <w:rPr>
          <w:spacing w:val="26"/>
        </w:rPr>
        <w:t xml:space="preserve"> </w:t>
      </w:r>
      <w:r>
        <w:t>data</w:t>
      </w:r>
      <w:r>
        <w:rPr>
          <w:spacing w:val="26"/>
        </w:rPr>
        <w:t xml:space="preserve"> </w:t>
      </w:r>
      <w:r>
        <w:t>will</w:t>
      </w:r>
      <w:r>
        <w:rPr>
          <w:spacing w:val="26"/>
        </w:rPr>
        <w:t xml:space="preserve"> </w:t>
      </w:r>
      <w:r>
        <w:t>also</w:t>
      </w:r>
      <w:r>
        <w:rPr>
          <w:spacing w:val="26"/>
        </w:rPr>
        <w:t xml:space="preserve"> </w:t>
      </w:r>
      <w:r>
        <w:t xml:space="preserve">be deleted, which includes Rules and </w:t>
      </w:r>
      <w:proofErr w:type="spellStart"/>
      <w:r>
        <w:t>TermMap</w:t>
      </w:r>
      <w:proofErr w:type="spellEnd"/>
      <w:r>
        <w:t xml:space="preserve"> information</w:t>
      </w:r>
    </w:p>
    <w:p w14:paraId="5B696C35" w14:textId="77777777" w:rsidR="00954F89" w:rsidRDefault="00954F89" w:rsidP="00954F89">
      <w:pPr>
        <w:pStyle w:val="Heading1"/>
        <w:spacing w:before="118" w:line="360" w:lineRule="auto"/>
      </w:pPr>
    </w:p>
    <w:p w14:paraId="3786C6C7" w14:textId="77777777" w:rsidR="00954F89" w:rsidRDefault="00954F89" w:rsidP="00954F89">
      <w:pPr>
        <w:pStyle w:val="Heading1"/>
        <w:spacing w:before="118" w:line="360" w:lineRule="auto"/>
      </w:pPr>
    </w:p>
    <w:p w14:paraId="213F65DB" w14:textId="77777777" w:rsidR="00954F89" w:rsidRDefault="00954F89" w:rsidP="00954F89">
      <w:pPr>
        <w:pStyle w:val="Heading1"/>
        <w:spacing w:before="118" w:line="360" w:lineRule="auto"/>
      </w:pPr>
    </w:p>
    <w:p w14:paraId="5921EF53" w14:textId="48849470" w:rsidR="000C2409" w:rsidRDefault="005E3753" w:rsidP="00954F89">
      <w:pPr>
        <w:pStyle w:val="Heading1"/>
        <w:spacing w:before="118" w:line="360" w:lineRule="auto"/>
      </w:pPr>
      <w:r>
        <w:t xml:space="preserve">Web </w:t>
      </w:r>
      <w:r>
        <w:rPr>
          <w:spacing w:val="-2"/>
        </w:rPr>
        <w:t>Interface</w:t>
      </w:r>
    </w:p>
    <w:p w14:paraId="1324FB16" w14:textId="77777777" w:rsidR="000C2409" w:rsidRDefault="005E3753">
      <w:pPr>
        <w:pStyle w:val="BodyText"/>
        <w:spacing w:before="143"/>
        <w:ind w:left="300"/>
      </w:pPr>
      <w:r>
        <w:t xml:space="preserve">On the Connector screen, we will have options to consult, modify, </w:t>
      </w:r>
      <w:proofErr w:type="gramStart"/>
      <w:r>
        <w:t>add</w:t>
      </w:r>
      <w:proofErr w:type="gramEnd"/>
      <w:r>
        <w:t xml:space="preserve"> and eliminate </w:t>
      </w:r>
      <w:r>
        <w:rPr>
          <w:spacing w:val="-2"/>
        </w:rPr>
        <w:t>Connector.</w:t>
      </w:r>
    </w:p>
    <w:p w14:paraId="0CC149D2" w14:textId="77777777" w:rsidR="000C2409" w:rsidRDefault="005E3753">
      <w:pPr>
        <w:pStyle w:val="BodyText"/>
        <w:spacing w:before="8"/>
        <w:rPr>
          <w:sz w:val="7"/>
        </w:rPr>
      </w:pPr>
      <w:r>
        <w:rPr>
          <w:noProof/>
        </w:rPr>
        <w:lastRenderedPageBreak/>
        <w:drawing>
          <wp:anchor distT="0" distB="0" distL="0" distR="0" simplePos="0" relativeHeight="487621632" behindDoc="1" locked="0" layoutInCell="1" allowOverlap="1" wp14:anchorId="2E1642AF" wp14:editId="27090F5D">
            <wp:simplePos x="0" y="0"/>
            <wp:positionH relativeFrom="page">
              <wp:posOffset>508200</wp:posOffset>
            </wp:positionH>
            <wp:positionV relativeFrom="paragraph">
              <wp:posOffset>73100</wp:posOffset>
            </wp:positionV>
            <wp:extent cx="6448805" cy="2980372"/>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43" cstate="print"/>
                    <a:stretch>
                      <a:fillRect/>
                    </a:stretch>
                  </pic:blipFill>
                  <pic:spPr>
                    <a:xfrm>
                      <a:off x="0" y="0"/>
                      <a:ext cx="6448805" cy="2980372"/>
                    </a:xfrm>
                    <a:prstGeom prst="rect">
                      <a:avLst/>
                    </a:prstGeom>
                  </pic:spPr>
                </pic:pic>
              </a:graphicData>
            </a:graphic>
          </wp:anchor>
        </w:drawing>
      </w:r>
    </w:p>
    <w:p w14:paraId="6E39B40F" w14:textId="77777777" w:rsidR="000C2409" w:rsidRDefault="000C2409">
      <w:pPr>
        <w:pStyle w:val="BodyText"/>
        <w:spacing w:before="10"/>
        <w:rPr>
          <w:sz w:val="16"/>
        </w:rPr>
      </w:pPr>
    </w:p>
    <w:p w14:paraId="22F73E1B" w14:textId="294AE291" w:rsidR="000C2409" w:rsidRPr="00954F89" w:rsidRDefault="005E3753" w:rsidP="00954F89">
      <w:pPr>
        <w:pStyle w:val="Heading1"/>
        <w:spacing w:before="83" w:line="360" w:lineRule="auto"/>
        <w:rPr>
          <w:b w:val="0"/>
          <w:bCs w:val="0"/>
        </w:rPr>
      </w:pPr>
      <w:r w:rsidRPr="00954F89">
        <w:rPr>
          <w:b w:val="0"/>
          <w:bCs w:val="0"/>
        </w:rPr>
        <w:t xml:space="preserve">For the </w:t>
      </w:r>
      <w:proofErr w:type="spellStart"/>
      <w:r w:rsidRPr="00954F89">
        <w:rPr>
          <w:b w:val="0"/>
          <w:bCs w:val="0"/>
        </w:rPr>
        <w:t>Datasource</w:t>
      </w:r>
      <w:proofErr w:type="spellEnd"/>
      <w:r w:rsidRPr="00954F89">
        <w:rPr>
          <w:b w:val="0"/>
          <w:bCs w:val="0"/>
        </w:rPr>
        <w:t xml:space="preserve">, we will have two filter </w:t>
      </w:r>
      <w:r w:rsidRPr="00954F89">
        <w:rPr>
          <w:b w:val="0"/>
          <w:bCs w:val="0"/>
          <w:spacing w:val="-2"/>
        </w:rPr>
        <w:t>locations:</w:t>
      </w:r>
    </w:p>
    <w:p w14:paraId="2E3E52BB" w14:textId="77777777" w:rsidR="000C2409" w:rsidRDefault="005E3753" w:rsidP="00954F89">
      <w:pPr>
        <w:pStyle w:val="ListParagraph"/>
        <w:numPr>
          <w:ilvl w:val="0"/>
          <w:numId w:val="2"/>
        </w:numPr>
        <w:tabs>
          <w:tab w:val="left" w:pos="1159"/>
        </w:tabs>
        <w:spacing w:before="0"/>
        <w:ind w:left="1159" w:hanging="179"/>
        <w:rPr>
          <w:sz w:val="20"/>
        </w:rPr>
      </w:pPr>
      <w:r>
        <w:rPr>
          <w:sz w:val="20"/>
        </w:rPr>
        <w:t xml:space="preserve">First located at the top of the </w:t>
      </w:r>
      <w:proofErr w:type="spellStart"/>
      <w:r>
        <w:rPr>
          <w:sz w:val="20"/>
        </w:rPr>
        <w:t>Datasource</w:t>
      </w:r>
      <w:proofErr w:type="spellEnd"/>
      <w:r>
        <w:rPr>
          <w:sz w:val="20"/>
        </w:rPr>
        <w:t xml:space="preserve"> List screen where we can search </w:t>
      </w:r>
      <w:r>
        <w:rPr>
          <w:spacing w:val="-2"/>
          <w:sz w:val="20"/>
        </w:rPr>
        <w:t>broadly.</w:t>
      </w:r>
    </w:p>
    <w:p w14:paraId="0DE24F65" w14:textId="77777777" w:rsidR="00954F89" w:rsidRDefault="005E3753" w:rsidP="00954F89">
      <w:pPr>
        <w:pStyle w:val="ListParagraph"/>
        <w:numPr>
          <w:ilvl w:val="0"/>
          <w:numId w:val="2"/>
        </w:numPr>
        <w:tabs>
          <w:tab w:val="left" w:pos="1159"/>
        </w:tabs>
        <w:ind w:left="300" w:right="3416" w:firstLine="680"/>
        <w:rPr>
          <w:sz w:val="20"/>
        </w:rPr>
      </w:pPr>
      <w:r>
        <w:rPr>
          <w:sz w:val="20"/>
        </w:rPr>
        <w:t>Second</w:t>
      </w:r>
      <w:r>
        <w:rPr>
          <w:spacing w:val="-3"/>
          <w:sz w:val="20"/>
        </w:rPr>
        <w:t xml:space="preserve"> </w:t>
      </w:r>
      <w:r>
        <w:rPr>
          <w:sz w:val="20"/>
        </w:rPr>
        <w:t>on</w:t>
      </w:r>
      <w:r>
        <w:rPr>
          <w:spacing w:val="-3"/>
          <w:sz w:val="20"/>
        </w:rPr>
        <w:t xml:space="preserve"> </w:t>
      </w:r>
      <w:r>
        <w:rPr>
          <w:sz w:val="20"/>
        </w:rPr>
        <w:t>the</w:t>
      </w:r>
      <w:r>
        <w:rPr>
          <w:spacing w:val="-3"/>
          <w:sz w:val="20"/>
        </w:rPr>
        <w:t xml:space="preserve"> </w:t>
      </w:r>
      <w:r>
        <w:rPr>
          <w:sz w:val="20"/>
        </w:rPr>
        <w:t>right</w:t>
      </w:r>
      <w:r>
        <w:rPr>
          <w:spacing w:val="-3"/>
          <w:sz w:val="20"/>
        </w:rPr>
        <w:t xml:space="preserve"> </w:t>
      </w:r>
      <w:r>
        <w:rPr>
          <w:sz w:val="20"/>
        </w:rPr>
        <w:t>sidebar,</w:t>
      </w:r>
      <w:r>
        <w:rPr>
          <w:spacing w:val="-3"/>
          <w:sz w:val="20"/>
        </w:rPr>
        <w:t xml:space="preserve"> </w:t>
      </w:r>
      <w:r>
        <w:rPr>
          <w:sz w:val="20"/>
        </w:rPr>
        <w:t>being</w:t>
      </w:r>
      <w:r>
        <w:rPr>
          <w:spacing w:val="-3"/>
          <w:sz w:val="20"/>
        </w:rPr>
        <w:t xml:space="preserve"> </w:t>
      </w:r>
      <w:r>
        <w:rPr>
          <w:sz w:val="20"/>
        </w:rPr>
        <w:t>able</w:t>
      </w:r>
      <w:r>
        <w:rPr>
          <w:spacing w:val="-3"/>
          <w:sz w:val="20"/>
        </w:rPr>
        <w:t xml:space="preserve"> </w:t>
      </w:r>
      <w:r>
        <w:rPr>
          <w:sz w:val="20"/>
        </w:rPr>
        <w:t>to</w:t>
      </w:r>
      <w:r>
        <w:rPr>
          <w:spacing w:val="-3"/>
          <w:sz w:val="20"/>
        </w:rPr>
        <w:t xml:space="preserve"> </w:t>
      </w:r>
      <w:r>
        <w:rPr>
          <w:sz w:val="20"/>
        </w:rPr>
        <w:t>select</w:t>
      </w:r>
      <w:r>
        <w:rPr>
          <w:spacing w:val="-3"/>
          <w:sz w:val="20"/>
        </w:rPr>
        <w:t xml:space="preserve"> </w:t>
      </w:r>
      <w:r>
        <w:rPr>
          <w:sz w:val="20"/>
        </w:rPr>
        <w:t>by</w:t>
      </w:r>
      <w:r>
        <w:rPr>
          <w:spacing w:val="-3"/>
          <w:sz w:val="20"/>
        </w:rPr>
        <w:t xml:space="preserve"> </w:t>
      </w:r>
      <w:r>
        <w:rPr>
          <w:sz w:val="20"/>
        </w:rPr>
        <w:t>category</w:t>
      </w:r>
      <w:r>
        <w:rPr>
          <w:spacing w:val="-3"/>
          <w:sz w:val="20"/>
        </w:rPr>
        <w:t xml:space="preserve"> </w:t>
      </w:r>
      <w:r>
        <w:rPr>
          <w:sz w:val="20"/>
        </w:rPr>
        <w:t>of</w:t>
      </w:r>
      <w:r>
        <w:rPr>
          <w:spacing w:val="-3"/>
          <w:sz w:val="20"/>
        </w:rPr>
        <w:t xml:space="preserve"> </w:t>
      </w:r>
      <w:proofErr w:type="spellStart"/>
      <w:r>
        <w:rPr>
          <w:sz w:val="20"/>
        </w:rPr>
        <w:t>Datasources</w:t>
      </w:r>
      <w:proofErr w:type="spellEnd"/>
      <w:r>
        <w:rPr>
          <w:sz w:val="20"/>
        </w:rPr>
        <w:t xml:space="preserve">. </w:t>
      </w:r>
    </w:p>
    <w:p w14:paraId="7F84EB7C" w14:textId="77777777" w:rsidR="00954F89" w:rsidRDefault="00954F89" w:rsidP="00954F89">
      <w:pPr>
        <w:tabs>
          <w:tab w:val="left" w:pos="1159"/>
        </w:tabs>
        <w:ind w:left="300" w:right="3416"/>
        <w:rPr>
          <w:sz w:val="20"/>
        </w:rPr>
      </w:pPr>
    </w:p>
    <w:p w14:paraId="27F8AAC0" w14:textId="6AE8C971" w:rsidR="000C2409" w:rsidRPr="00954F89" w:rsidRDefault="005E3753" w:rsidP="00954F89">
      <w:pPr>
        <w:tabs>
          <w:tab w:val="left" w:pos="1159"/>
        </w:tabs>
        <w:ind w:left="300" w:right="3416"/>
        <w:rPr>
          <w:sz w:val="20"/>
        </w:rPr>
      </w:pPr>
      <w:r w:rsidRPr="00954F89">
        <w:rPr>
          <w:sz w:val="20"/>
        </w:rPr>
        <w:t>To consult, click a desired Connector.</w:t>
      </w:r>
    </w:p>
    <w:p w14:paraId="022E4B8A" w14:textId="77777777" w:rsidR="000C2409" w:rsidRDefault="000C2409">
      <w:pPr>
        <w:pStyle w:val="BodyText"/>
        <w:spacing w:before="7"/>
      </w:pPr>
    </w:p>
    <w:p w14:paraId="4514B164" w14:textId="77777777" w:rsidR="000C2409" w:rsidRDefault="005E3753">
      <w:pPr>
        <w:pStyle w:val="BodyText"/>
        <w:ind w:left="428"/>
      </w:pPr>
      <w:r>
        <w:rPr>
          <w:noProof/>
        </w:rPr>
        <w:drawing>
          <wp:inline distT="0" distB="0" distL="0" distR="0" wp14:anchorId="219F29D2" wp14:editId="72141841">
            <wp:extent cx="6387083" cy="1955101"/>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44" cstate="print"/>
                    <a:stretch>
                      <a:fillRect/>
                    </a:stretch>
                  </pic:blipFill>
                  <pic:spPr>
                    <a:xfrm>
                      <a:off x="0" y="0"/>
                      <a:ext cx="6387083" cy="1955101"/>
                    </a:xfrm>
                    <a:prstGeom prst="rect">
                      <a:avLst/>
                    </a:prstGeom>
                  </pic:spPr>
                </pic:pic>
              </a:graphicData>
            </a:graphic>
          </wp:inline>
        </w:drawing>
      </w:r>
    </w:p>
    <w:p w14:paraId="68227AE3" w14:textId="77777777" w:rsidR="00954F89" w:rsidRDefault="00954F89">
      <w:pPr>
        <w:pStyle w:val="Heading1"/>
        <w:spacing w:before="83"/>
      </w:pPr>
    </w:p>
    <w:p w14:paraId="2B9A91DF" w14:textId="6ADAD4CC" w:rsidR="000C2409" w:rsidRPr="00954F89" w:rsidRDefault="005E3753">
      <w:pPr>
        <w:pStyle w:val="Heading1"/>
        <w:spacing w:before="83"/>
        <w:rPr>
          <w:b w:val="0"/>
          <w:bCs w:val="0"/>
        </w:rPr>
      </w:pPr>
      <w:r w:rsidRPr="00954F89">
        <w:rPr>
          <w:b w:val="0"/>
          <w:bCs w:val="0"/>
        </w:rPr>
        <w:t xml:space="preserve">To add new </w:t>
      </w:r>
      <w:proofErr w:type="spellStart"/>
      <w:r w:rsidRPr="00954F89">
        <w:rPr>
          <w:b w:val="0"/>
          <w:bCs w:val="0"/>
        </w:rPr>
        <w:t>Datasource</w:t>
      </w:r>
      <w:proofErr w:type="spellEnd"/>
      <w:r w:rsidRPr="00954F89">
        <w:rPr>
          <w:b w:val="0"/>
          <w:bCs w:val="0"/>
        </w:rPr>
        <w:t xml:space="preserve">, we will have three different </w:t>
      </w:r>
      <w:r w:rsidRPr="00954F89">
        <w:rPr>
          <w:b w:val="0"/>
          <w:bCs w:val="0"/>
          <w:spacing w:val="-2"/>
        </w:rPr>
        <w:t>ways:</w:t>
      </w:r>
    </w:p>
    <w:p w14:paraId="5F77A125" w14:textId="77777777" w:rsidR="000C2409" w:rsidRDefault="005E3753">
      <w:pPr>
        <w:pStyle w:val="ListParagraph"/>
        <w:numPr>
          <w:ilvl w:val="0"/>
          <w:numId w:val="2"/>
        </w:numPr>
        <w:tabs>
          <w:tab w:val="left" w:pos="1159"/>
        </w:tabs>
        <w:spacing w:before="0"/>
        <w:ind w:left="1159" w:hanging="179"/>
        <w:rPr>
          <w:sz w:val="20"/>
        </w:rPr>
      </w:pPr>
      <w:r>
        <w:rPr>
          <w:sz w:val="20"/>
        </w:rPr>
        <w:t xml:space="preserve">by the </w:t>
      </w:r>
      <w:r>
        <w:rPr>
          <w:rFonts w:ascii="Courier New" w:hAnsi="Courier New"/>
          <w:sz w:val="20"/>
        </w:rPr>
        <w:t>+ Add</w:t>
      </w:r>
      <w:r>
        <w:rPr>
          <w:rFonts w:ascii="Courier New" w:hAnsi="Courier New"/>
          <w:spacing w:val="-65"/>
          <w:sz w:val="20"/>
        </w:rPr>
        <w:t xml:space="preserve"> </w:t>
      </w:r>
      <w:r>
        <w:rPr>
          <w:sz w:val="20"/>
        </w:rPr>
        <w:t xml:space="preserve">button on the left </w:t>
      </w:r>
      <w:r>
        <w:rPr>
          <w:spacing w:val="-2"/>
          <w:sz w:val="20"/>
        </w:rPr>
        <w:t>sidebar.</w:t>
      </w:r>
    </w:p>
    <w:p w14:paraId="0B6DEEB9" w14:textId="77777777" w:rsidR="000C2409" w:rsidRDefault="005E3753">
      <w:pPr>
        <w:pStyle w:val="ListParagraph"/>
        <w:numPr>
          <w:ilvl w:val="0"/>
          <w:numId w:val="2"/>
        </w:numPr>
        <w:tabs>
          <w:tab w:val="left" w:pos="1159"/>
        </w:tabs>
        <w:ind w:left="1159" w:hanging="179"/>
        <w:rPr>
          <w:sz w:val="20"/>
        </w:rPr>
      </w:pPr>
      <w:r>
        <w:rPr>
          <w:sz w:val="20"/>
        </w:rPr>
        <w:t xml:space="preserve">Through the </w:t>
      </w:r>
      <w:r>
        <w:rPr>
          <w:rFonts w:ascii="Courier New" w:hAnsi="Courier New"/>
          <w:sz w:val="20"/>
        </w:rPr>
        <w:t xml:space="preserve">ADD </w:t>
      </w:r>
      <w:proofErr w:type="spellStart"/>
      <w:r>
        <w:rPr>
          <w:rFonts w:ascii="Courier New" w:hAnsi="Courier New"/>
          <w:sz w:val="20"/>
        </w:rPr>
        <w:t>Datasource</w:t>
      </w:r>
      <w:proofErr w:type="spellEnd"/>
      <w:r>
        <w:rPr>
          <w:rFonts w:ascii="Courier New" w:hAnsi="Courier New"/>
          <w:sz w:val="20"/>
        </w:rPr>
        <w:t xml:space="preserve"> +</w:t>
      </w:r>
      <w:r>
        <w:rPr>
          <w:rFonts w:ascii="Courier New" w:hAnsi="Courier New"/>
          <w:spacing w:val="-65"/>
          <w:sz w:val="20"/>
        </w:rPr>
        <w:t xml:space="preserve"> </w:t>
      </w:r>
      <w:r>
        <w:rPr>
          <w:sz w:val="20"/>
        </w:rPr>
        <w:t xml:space="preserve">button in the right field of the </w:t>
      </w:r>
      <w:proofErr w:type="spellStart"/>
      <w:r>
        <w:rPr>
          <w:sz w:val="20"/>
        </w:rPr>
        <w:t>Datasources</w:t>
      </w:r>
      <w:proofErr w:type="spellEnd"/>
      <w:r>
        <w:rPr>
          <w:sz w:val="20"/>
        </w:rPr>
        <w:t xml:space="preserve"> </w:t>
      </w:r>
      <w:r>
        <w:rPr>
          <w:spacing w:val="-2"/>
          <w:sz w:val="20"/>
        </w:rPr>
        <w:t>list.</w:t>
      </w:r>
    </w:p>
    <w:p w14:paraId="136BE05D" w14:textId="77777777" w:rsidR="000C2409" w:rsidRDefault="005E3753">
      <w:pPr>
        <w:pStyle w:val="ListParagraph"/>
        <w:numPr>
          <w:ilvl w:val="0"/>
          <w:numId w:val="2"/>
        </w:numPr>
        <w:tabs>
          <w:tab w:val="left" w:pos="1159"/>
        </w:tabs>
        <w:ind w:left="1159" w:hanging="179"/>
        <w:rPr>
          <w:sz w:val="20"/>
        </w:rPr>
      </w:pPr>
      <w:r>
        <w:rPr>
          <w:sz w:val="20"/>
        </w:rPr>
        <w:t xml:space="preserve">Via the </w:t>
      </w:r>
      <w:r>
        <w:rPr>
          <w:rFonts w:ascii="Courier New" w:hAnsi="Courier New"/>
          <w:sz w:val="20"/>
        </w:rPr>
        <w:t>Save and add another</w:t>
      </w:r>
      <w:r>
        <w:rPr>
          <w:rFonts w:ascii="Courier New" w:hAnsi="Courier New"/>
          <w:spacing w:val="-65"/>
          <w:sz w:val="20"/>
        </w:rPr>
        <w:t xml:space="preserve"> </w:t>
      </w:r>
      <w:r>
        <w:rPr>
          <w:sz w:val="20"/>
        </w:rPr>
        <w:t xml:space="preserve">button located within a </w:t>
      </w:r>
      <w:proofErr w:type="spellStart"/>
      <w:r>
        <w:rPr>
          <w:sz w:val="20"/>
        </w:rPr>
        <w:t>Datasource</w:t>
      </w:r>
      <w:proofErr w:type="spellEnd"/>
      <w:r>
        <w:rPr>
          <w:sz w:val="20"/>
        </w:rPr>
        <w:t xml:space="preserve"> </w:t>
      </w:r>
      <w:r>
        <w:rPr>
          <w:spacing w:val="-2"/>
          <w:sz w:val="20"/>
        </w:rPr>
        <w:t>record.</w:t>
      </w:r>
    </w:p>
    <w:p w14:paraId="2EFD1D93" w14:textId="77777777" w:rsidR="00954F89" w:rsidRDefault="00954F89" w:rsidP="00954F89">
      <w:pPr>
        <w:pStyle w:val="BodyText"/>
        <w:spacing w:before="50" w:line="360" w:lineRule="auto"/>
        <w:ind w:left="300"/>
      </w:pPr>
    </w:p>
    <w:p w14:paraId="2C8B0942" w14:textId="0DD13C25" w:rsidR="000C2409" w:rsidRPr="00954F89" w:rsidRDefault="005E3753" w:rsidP="00954F89">
      <w:pPr>
        <w:pStyle w:val="BodyText"/>
        <w:spacing w:before="50" w:line="360" w:lineRule="auto"/>
        <w:ind w:left="300"/>
      </w:pPr>
      <w:r w:rsidRPr="00954F89">
        <w:t>The</w:t>
      </w:r>
      <w:r w:rsidRPr="00954F89">
        <w:rPr>
          <w:spacing w:val="56"/>
        </w:rPr>
        <w:t xml:space="preserve"> </w:t>
      </w:r>
      <w:r w:rsidRPr="00954F89">
        <w:t>Connector</w:t>
      </w:r>
      <w:r w:rsidRPr="00954F89">
        <w:rPr>
          <w:spacing w:val="56"/>
        </w:rPr>
        <w:t xml:space="preserve"> </w:t>
      </w:r>
      <w:r w:rsidRPr="00954F89">
        <w:t>interface</w:t>
      </w:r>
      <w:r w:rsidRPr="00954F89">
        <w:rPr>
          <w:spacing w:val="56"/>
        </w:rPr>
        <w:t xml:space="preserve"> </w:t>
      </w:r>
      <w:r w:rsidRPr="00954F89">
        <w:t>is</w:t>
      </w:r>
      <w:r w:rsidRPr="00954F89">
        <w:rPr>
          <w:spacing w:val="56"/>
        </w:rPr>
        <w:t xml:space="preserve"> </w:t>
      </w:r>
      <w:r w:rsidRPr="00954F89">
        <w:t>divided</w:t>
      </w:r>
      <w:r w:rsidRPr="00954F89">
        <w:rPr>
          <w:spacing w:val="56"/>
        </w:rPr>
        <w:t xml:space="preserve"> </w:t>
      </w:r>
      <w:r w:rsidRPr="00954F89">
        <w:t>into</w:t>
      </w:r>
      <w:r w:rsidRPr="00954F89">
        <w:rPr>
          <w:spacing w:val="56"/>
        </w:rPr>
        <w:t xml:space="preserve"> </w:t>
      </w:r>
      <w:r w:rsidRPr="00954F89">
        <w:t>three</w:t>
      </w:r>
      <w:r w:rsidRPr="00954F89">
        <w:rPr>
          <w:spacing w:val="56"/>
        </w:rPr>
        <w:t xml:space="preserve"> </w:t>
      </w:r>
      <w:r w:rsidRPr="00954F89">
        <w:t>parts</w:t>
      </w:r>
      <w:r w:rsidRPr="00954F89">
        <w:rPr>
          <w:spacing w:val="56"/>
        </w:rPr>
        <w:t xml:space="preserve"> </w:t>
      </w:r>
      <w:r w:rsidRPr="00954F89">
        <w:t>with</w:t>
      </w:r>
      <w:r w:rsidRPr="00954F89">
        <w:rPr>
          <w:spacing w:val="56"/>
        </w:rPr>
        <w:t xml:space="preserve"> </w:t>
      </w:r>
      <w:r w:rsidRPr="00954F89">
        <w:t>each</w:t>
      </w:r>
      <w:r w:rsidRPr="00954F89">
        <w:rPr>
          <w:spacing w:val="56"/>
        </w:rPr>
        <w:t xml:space="preserve"> </w:t>
      </w:r>
      <w:r w:rsidRPr="00954F89">
        <w:t>one</w:t>
      </w:r>
      <w:r w:rsidRPr="00954F89">
        <w:rPr>
          <w:spacing w:val="56"/>
        </w:rPr>
        <w:t xml:space="preserve"> </w:t>
      </w:r>
      <w:r w:rsidRPr="00954F89">
        <w:t>performing</w:t>
      </w:r>
      <w:r w:rsidRPr="00954F89">
        <w:rPr>
          <w:spacing w:val="56"/>
        </w:rPr>
        <w:t xml:space="preserve"> </w:t>
      </w:r>
      <w:r w:rsidRPr="00954F89">
        <w:t>a</w:t>
      </w:r>
      <w:r w:rsidRPr="00954F89">
        <w:rPr>
          <w:spacing w:val="56"/>
        </w:rPr>
        <w:t xml:space="preserve"> </w:t>
      </w:r>
      <w:r w:rsidRPr="00954F89">
        <w:t>different</w:t>
      </w:r>
      <w:r w:rsidRPr="00954F89">
        <w:rPr>
          <w:spacing w:val="56"/>
        </w:rPr>
        <w:t xml:space="preserve"> </w:t>
      </w:r>
      <w:r w:rsidRPr="00954F89">
        <w:t>activity</w:t>
      </w:r>
      <w:r w:rsidRPr="00954F89">
        <w:rPr>
          <w:spacing w:val="56"/>
        </w:rPr>
        <w:t xml:space="preserve"> </w:t>
      </w:r>
      <w:r w:rsidRPr="00954F89">
        <w:t>in</w:t>
      </w:r>
      <w:r w:rsidRPr="00954F89">
        <w:rPr>
          <w:spacing w:val="56"/>
        </w:rPr>
        <w:t xml:space="preserve"> </w:t>
      </w:r>
      <w:r w:rsidRPr="00954F89">
        <w:t>the</w:t>
      </w:r>
      <w:r w:rsidRPr="00954F89">
        <w:rPr>
          <w:spacing w:val="56"/>
        </w:rPr>
        <w:t xml:space="preserve"> </w:t>
      </w:r>
      <w:r w:rsidRPr="00954F89">
        <w:t>ETL (Extraction, Transformation and Load) process of external data to IGEM.</w:t>
      </w:r>
    </w:p>
    <w:p w14:paraId="6CEEE8AA" w14:textId="77777777" w:rsidR="000C2409" w:rsidRPr="00954F89" w:rsidRDefault="005E3753" w:rsidP="00954F89">
      <w:pPr>
        <w:spacing w:before="120" w:line="360" w:lineRule="auto"/>
        <w:ind w:left="300"/>
        <w:rPr>
          <w:i/>
          <w:sz w:val="20"/>
        </w:rPr>
      </w:pPr>
      <w:r w:rsidRPr="00954F89">
        <w:rPr>
          <w:i/>
          <w:sz w:val="20"/>
        </w:rPr>
        <w:t xml:space="preserve">PART </w:t>
      </w:r>
      <w:r w:rsidRPr="00954F89">
        <w:rPr>
          <w:i/>
          <w:spacing w:val="-10"/>
          <w:sz w:val="20"/>
        </w:rPr>
        <w:t>1</w:t>
      </w:r>
    </w:p>
    <w:p w14:paraId="2460AABC" w14:textId="6C56ED76" w:rsidR="000C2409" w:rsidRPr="00954F89" w:rsidRDefault="005E3753" w:rsidP="00954F89">
      <w:pPr>
        <w:pStyle w:val="BodyText"/>
        <w:spacing w:before="125" w:line="360" w:lineRule="auto"/>
        <w:ind w:left="300" w:right="797"/>
        <w:jc w:val="both"/>
      </w:pPr>
      <w:r w:rsidRPr="00954F89">
        <w:t xml:space="preserve">It has fields for identifying the Connector, among them we will have which </w:t>
      </w:r>
      <w:proofErr w:type="spellStart"/>
      <w:r w:rsidRPr="00954F89">
        <w:t>Datasource</w:t>
      </w:r>
      <w:proofErr w:type="spellEnd"/>
      <w:r w:rsidRPr="00954F89">
        <w:t xml:space="preserve"> the Connector belongs</w:t>
      </w:r>
      <w:del w:id="76" w:author="Palmiero, Nikki" w:date="2023-06-27T13:35:00Z">
        <w:r w:rsidRPr="00954F89" w:rsidDel="000D519E">
          <w:delText xml:space="preserve"> to</w:delText>
        </w:r>
      </w:del>
      <w:r w:rsidRPr="00954F89">
        <w:t>, an abbreviation that will identify the Connector in processes and queries,</w:t>
      </w:r>
      <w:ins w:id="77" w:author="Palmiero, Nikki" w:date="2023-06-27T13:35:00Z">
        <w:r w:rsidR="000D519E">
          <w:t xml:space="preserve"> and</w:t>
        </w:r>
      </w:ins>
      <w:r w:rsidRPr="00954F89">
        <w:t xml:space="preserve"> a description and a flag for activating or not the Connector.</w:t>
      </w:r>
    </w:p>
    <w:p w14:paraId="0A639D2A" w14:textId="77777777" w:rsidR="00954F89" w:rsidRDefault="00954F89" w:rsidP="00954F89">
      <w:pPr>
        <w:pStyle w:val="BodyText"/>
        <w:spacing w:before="121" w:line="360" w:lineRule="auto"/>
        <w:ind w:left="300" w:right="797"/>
        <w:jc w:val="both"/>
      </w:pPr>
    </w:p>
    <w:p w14:paraId="2B82B435" w14:textId="3F646AD7" w:rsidR="000C2409" w:rsidRPr="00954F89" w:rsidRDefault="005E3753" w:rsidP="00954F89">
      <w:pPr>
        <w:pStyle w:val="BodyText"/>
        <w:spacing w:before="121" w:line="360" w:lineRule="auto"/>
        <w:ind w:left="300" w:right="797"/>
        <w:jc w:val="both"/>
      </w:pPr>
      <w:r w:rsidRPr="00954F89">
        <w:t xml:space="preserve">If the Activate FLAG is not selected, the Connector will not perform new extraction of external data, but all data already </w:t>
      </w:r>
      <w:r w:rsidRPr="00954F89">
        <w:lastRenderedPageBreak/>
        <w:t>loaded will continue to be available for queries</w:t>
      </w:r>
    </w:p>
    <w:p w14:paraId="50481AC9" w14:textId="77777777" w:rsidR="000C2409" w:rsidRDefault="005E3753">
      <w:pPr>
        <w:pStyle w:val="BodyText"/>
        <w:spacing w:before="7"/>
        <w:rPr>
          <w:sz w:val="14"/>
        </w:rPr>
      </w:pPr>
      <w:r>
        <w:rPr>
          <w:noProof/>
        </w:rPr>
        <w:drawing>
          <wp:anchor distT="0" distB="0" distL="0" distR="0" simplePos="0" relativeHeight="487622144" behindDoc="1" locked="0" layoutInCell="1" allowOverlap="1" wp14:anchorId="07F373F2" wp14:editId="21B3C7FC">
            <wp:simplePos x="0" y="0"/>
            <wp:positionH relativeFrom="page">
              <wp:posOffset>606600</wp:posOffset>
            </wp:positionH>
            <wp:positionV relativeFrom="paragraph">
              <wp:posOffset>124526</wp:posOffset>
            </wp:positionV>
            <wp:extent cx="6369560" cy="1315021"/>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45" cstate="print"/>
                    <a:stretch>
                      <a:fillRect/>
                    </a:stretch>
                  </pic:blipFill>
                  <pic:spPr>
                    <a:xfrm>
                      <a:off x="0" y="0"/>
                      <a:ext cx="6369560" cy="1315021"/>
                    </a:xfrm>
                    <a:prstGeom prst="rect">
                      <a:avLst/>
                    </a:prstGeom>
                  </pic:spPr>
                </pic:pic>
              </a:graphicData>
            </a:graphic>
          </wp:anchor>
        </w:drawing>
      </w:r>
    </w:p>
    <w:p w14:paraId="19A04070" w14:textId="77777777" w:rsidR="00954F89" w:rsidRDefault="00954F89">
      <w:pPr>
        <w:spacing w:before="158"/>
        <w:ind w:left="300"/>
        <w:jc w:val="both"/>
        <w:rPr>
          <w:i/>
          <w:sz w:val="20"/>
        </w:rPr>
      </w:pPr>
    </w:p>
    <w:p w14:paraId="7938806F" w14:textId="2A910CAE" w:rsidR="000C2409" w:rsidRDefault="005E3753">
      <w:pPr>
        <w:spacing w:before="158"/>
        <w:ind w:left="300"/>
        <w:jc w:val="both"/>
        <w:rPr>
          <w:i/>
          <w:sz w:val="20"/>
        </w:rPr>
      </w:pPr>
      <w:r>
        <w:rPr>
          <w:i/>
          <w:sz w:val="20"/>
        </w:rPr>
        <w:t xml:space="preserve">PART </w:t>
      </w:r>
      <w:r>
        <w:rPr>
          <w:i/>
          <w:spacing w:val="-10"/>
          <w:sz w:val="20"/>
        </w:rPr>
        <w:t>2</w:t>
      </w:r>
    </w:p>
    <w:p w14:paraId="07A4265A" w14:textId="77777777" w:rsidR="000C2409" w:rsidRDefault="005E3753" w:rsidP="00954F89">
      <w:pPr>
        <w:pStyle w:val="BodyText"/>
        <w:spacing w:before="125" w:line="360" w:lineRule="auto"/>
        <w:ind w:left="300" w:right="797"/>
        <w:jc w:val="both"/>
      </w:pPr>
      <w:r>
        <w:t>The second part will be composed of the attributes to make the connection with external sources and format of the extracted data.</w:t>
      </w:r>
    </w:p>
    <w:p w14:paraId="3F600045" w14:textId="77777777" w:rsidR="000C2409" w:rsidRDefault="005E3753" w:rsidP="00954F89">
      <w:pPr>
        <w:pStyle w:val="BodyText"/>
        <w:spacing w:before="121" w:line="360" w:lineRule="auto"/>
        <w:ind w:left="300"/>
      </w:pPr>
      <w:r>
        <w:t xml:space="preserve">Each field has already been detailed at the beginning of this </w:t>
      </w:r>
      <w:r>
        <w:rPr>
          <w:spacing w:val="-2"/>
        </w:rPr>
        <w:t>session.</w:t>
      </w:r>
    </w:p>
    <w:p w14:paraId="7C3C5822" w14:textId="77777777" w:rsidR="000C2409" w:rsidRDefault="000C2409">
      <w:pPr>
        <w:pStyle w:val="BodyText"/>
        <w:spacing w:before="7"/>
        <w:rPr>
          <w:sz w:val="14"/>
        </w:rPr>
      </w:pPr>
    </w:p>
    <w:p w14:paraId="320E12F4" w14:textId="77777777" w:rsidR="000C2409" w:rsidRDefault="005E3753">
      <w:pPr>
        <w:pStyle w:val="BodyText"/>
        <w:ind w:left="363"/>
      </w:pPr>
      <w:r>
        <w:rPr>
          <w:noProof/>
        </w:rPr>
        <w:drawing>
          <wp:inline distT="0" distB="0" distL="0" distR="0" wp14:anchorId="090BC373" wp14:editId="2355CF65">
            <wp:extent cx="6369557" cy="2560701"/>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46" cstate="print"/>
                    <a:stretch>
                      <a:fillRect/>
                    </a:stretch>
                  </pic:blipFill>
                  <pic:spPr>
                    <a:xfrm>
                      <a:off x="0" y="0"/>
                      <a:ext cx="6369557" cy="2560701"/>
                    </a:xfrm>
                    <a:prstGeom prst="rect">
                      <a:avLst/>
                    </a:prstGeom>
                  </pic:spPr>
                </pic:pic>
              </a:graphicData>
            </a:graphic>
          </wp:inline>
        </w:drawing>
      </w:r>
    </w:p>
    <w:p w14:paraId="60F9E531" w14:textId="77777777" w:rsidR="000C2409" w:rsidRDefault="000C2409">
      <w:pPr>
        <w:pStyle w:val="BodyText"/>
        <w:spacing w:before="8"/>
        <w:rPr>
          <w:sz w:val="13"/>
        </w:rPr>
      </w:pPr>
    </w:p>
    <w:p w14:paraId="02ADEFA9" w14:textId="77777777" w:rsidR="00954F89" w:rsidRDefault="00954F89">
      <w:pPr>
        <w:spacing w:before="91"/>
        <w:ind w:left="300"/>
        <w:rPr>
          <w:i/>
          <w:sz w:val="20"/>
        </w:rPr>
      </w:pPr>
    </w:p>
    <w:p w14:paraId="6DDA7EBC" w14:textId="33D4B845" w:rsidR="000C2409" w:rsidRDefault="005E3753">
      <w:pPr>
        <w:spacing w:before="91"/>
        <w:ind w:left="300"/>
        <w:rPr>
          <w:i/>
          <w:sz w:val="20"/>
        </w:rPr>
      </w:pPr>
      <w:r>
        <w:rPr>
          <w:i/>
          <w:sz w:val="20"/>
        </w:rPr>
        <w:t xml:space="preserve">PART </w:t>
      </w:r>
      <w:r>
        <w:rPr>
          <w:i/>
          <w:spacing w:val="-10"/>
          <w:sz w:val="20"/>
        </w:rPr>
        <w:t>3</w:t>
      </w:r>
    </w:p>
    <w:p w14:paraId="723CEEC0" w14:textId="77777777" w:rsidR="000C2409" w:rsidRDefault="005E3753" w:rsidP="00954F89">
      <w:pPr>
        <w:pStyle w:val="BodyText"/>
        <w:spacing w:before="125" w:line="360" w:lineRule="auto"/>
        <w:ind w:left="300" w:right="797"/>
      </w:pPr>
      <w:r>
        <w:t>The</w:t>
      </w:r>
      <w:r>
        <w:rPr>
          <w:spacing w:val="22"/>
        </w:rPr>
        <w:t xml:space="preserve"> </w:t>
      </w:r>
      <w:r>
        <w:t>third</w:t>
      </w:r>
      <w:r>
        <w:rPr>
          <w:spacing w:val="22"/>
        </w:rPr>
        <w:t xml:space="preserve"> </w:t>
      </w:r>
      <w:r>
        <w:t>part</w:t>
      </w:r>
      <w:r>
        <w:rPr>
          <w:spacing w:val="22"/>
        </w:rPr>
        <w:t xml:space="preserve"> </w:t>
      </w:r>
      <w:r>
        <w:t>stores</w:t>
      </w:r>
      <w:r>
        <w:rPr>
          <w:spacing w:val="22"/>
        </w:rPr>
        <w:t xml:space="preserve"> </w:t>
      </w:r>
      <w:r>
        <w:t>the</w:t>
      </w:r>
      <w:r>
        <w:rPr>
          <w:spacing w:val="22"/>
        </w:rPr>
        <w:t xml:space="preserve"> </w:t>
      </w:r>
      <w:r>
        <w:t>transformation</w:t>
      </w:r>
      <w:r>
        <w:rPr>
          <w:spacing w:val="22"/>
        </w:rPr>
        <w:t xml:space="preserve"> </w:t>
      </w:r>
      <w:r>
        <w:t>rules</w:t>
      </w:r>
      <w:r>
        <w:rPr>
          <w:spacing w:val="22"/>
        </w:rPr>
        <w:t xml:space="preserve"> </w:t>
      </w:r>
      <w:r>
        <w:t>that</w:t>
      </w:r>
      <w:r>
        <w:rPr>
          <w:spacing w:val="22"/>
        </w:rPr>
        <w:t xml:space="preserve"> </w:t>
      </w:r>
      <w:r>
        <w:t>the</w:t>
      </w:r>
      <w:r>
        <w:rPr>
          <w:spacing w:val="22"/>
        </w:rPr>
        <w:t xml:space="preserve"> </w:t>
      </w:r>
      <w:r>
        <w:t>IGEM</w:t>
      </w:r>
      <w:r>
        <w:rPr>
          <w:spacing w:val="22"/>
        </w:rPr>
        <w:t xml:space="preserve"> </w:t>
      </w:r>
      <w:r>
        <w:t>system</w:t>
      </w:r>
      <w:r>
        <w:rPr>
          <w:spacing w:val="22"/>
        </w:rPr>
        <w:t xml:space="preserve"> </w:t>
      </w:r>
      <w:r>
        <w:t>needs</w:t>
      </w:r>
      <w:r>
        <w:rPr>
          <w:spacing w:val="22"/>
        </w:rPr>
        <w:t xml:space="preserve"> </w:t>
      </w:r>
      <w:r>
        <w:t>to</w:t>
      </w:r>
      <w:r>
        <w:rPr>
          <w:spacing w:val="22"/>
        </w:rPr>
        <w:t xml:space="preserve"> </w:t>
      </w:r>
      <w:r>
        <w:t>interpret</w:t>
      </w:r>
      <w:r>
        <w:rPr>
          <w:spacing w:val="22"/>
        </w:rPr>
        <w:t xml:space="preserve"> </w:t>
      </w:r>
      <w:r>
        <w:t>the</w:t>
      </w:r>
      <w:r>
        <w:rPr>
          <w:spacing w:val="22"/>
        </w:rPr>
        <w:t xml:space="preserve"> </w:t>
      </w:r>
      <w:r>
        <w:t>input</w:t>
      </w:r>
      <w:r>
        <w:rPr>
          <w:spacing w:val="22"/>
        </w:rPr>
        <w:t xml:space="preserve"> </w:t>
      </w:r>
      <w:r>
        <w:t>data</w:t>
      </w:r>
      <w:r>
        <w:rPr>
          <w:spacing w:val="22"/>
        </w:rPr>
        <w:t xml:space="preserve"> </w:t>
      </w:r>
      <w:r>
        <w:t>and</w:t>
      </w:r>
      <w:r>
        <w:rPr>
          <w:spacing w:val="22"/>
        </w:rPr>
        <w:t xml:space="preserve"> </w:t>
      </w:r>
      <w:r>
        <w:t>how</w:t>
      </w:r>
      <w:r>
        <w:rPr>
          <w:spacing w:val="22"/>
        </w:rPr>
        <w:t xml:space="preserve"> </w:t>
      </w:r>
      <w:r>
        <w:t>to handle each column.</w:t>
      </w:r>
    </w:p>
    <w:p w14:paraId="26A030B7" w14:textId="77777777" w:rsidR="000C2409" w:rsidRDefault="005E3753" w:rsidP="00954F89">
      <w:pPr>
        <w:pStyle w:val="BodyText"/>
        <w:spacing w:before="121" w:line="360" w:lineRule="auto"/>
        <w:ind w:left="300" w:right="797"/>
      </w:pPr>
      <w:r>
        <w:t>If</w:t>
      </w:r>
      <w:r>
        <w:rPr>
          <w:spacing w:val="24"/>
        </w:rPr>
        <w:t xml:space="preserve"> </w:t>
      </w:r>
      <w:r>
        <w:t>the</w:t>
      </w:r>
      <w:r>
        <w:rPr>
          <w:spacing w:val="24"/>
        </w:rPr>
        <w:t xml:space="preserve"> </w:t>
      </w:r>
      <w:r>
        <w:t>input</w:t>
      </w:r>
      <w:r>
        <w:rPr>
          <w:spacing w:val="24"/>
        </w:rPr>
        <w:t xml:space="preserve"> </w:t>
      </w:r>
      <w:r>
        <w:t>files</w:t>
      </w:r>
      <w:r>
        <w:rPr>
          <w:spacing w:val="24"/>
        </w:rPr>
        <w:t xml:space="preserve"> </w:t>
      </w:r>
      <w:r>
        <w:t>are</w:t>
      </w:r>
      <w:r>
        <w:rPr>
          <w:spacing w:val="24"/>
        </w:rPr>
        <w:t xml:space="preserve"> </w:t>
      </w:r>
      <w:r>
        <w:t>not</w:t>
      </w:r>
      <w:r>
        <w:rPr>
          <w:spacing w:val="24"/>
        </w:rPr>
        <w:t xml:space="preserve"> </w:t>
      </w:r>
      <w:r>
        <w:t>in</w:t>
      </w:r>
      <w:r>
        <w:rPr>
          <w:spacing w:val="24"/>
        </w:rPr>
        <w:t xml:space="preserve"> </w:t>
      </w:r>
      <w:r>
        <w:t>tabular</w:t>
      </w:r>
      <w:r>
        <w:rPr>
          <w:spacing w:val="24"/>
        </w:rPr>
        <w:t xml:space="preserve"> </w:t>
      </w:r>
      <w:r>
        <w:t>format,</w:t>
      </w:r>
      <w:r>
        <w:rPr>
          <w:spacing w:val="24"/>
        </w:rPr>
        <w:t xml:space="preserve"> </w:t>
      </w:r>
      <w:r>
        <w:t>as</w:t>
      </w:r>
      <w:r>
        <w:rPr>
          <w:spacing w:val="24"/>
        </w:rPr>
        <w:t xml:space="preserve"> </w:t>
      </w:r>
      <w:r>
        <w:t>in</w:t>
      </w:r>
      <w:r>
        <w:rPr>
          <w:spacing w:val="24"/>
        </w:rPr>
        <w:t xml:space="preserve"> </w:t>
      </w:r>
      <w:r>
        <w:t>the</w:t>
      </w:r>
      <w:r>
        <w:rPr>
          <w:spacing w:val="24"/>
        </w:rPr>
        <w:t xml:space="preserve"> </w:t>
      </w:r>
      <w:r>
        <w:t>case</w:t>
      </w:r>
      <w:r>
        <w:rPr>
          <w:spacing w:val="24"/>
        </w:rPr>
        <w:t xml:space="preserve"> </w:t>
      </w:r>
      <w:r>
        <w:t>of</w:t>
      </w:r>
      <w:r>
        <w:rPr>
          <w:spacing w:val="24"/>
        </w:rPr>
        <w:t xml:space="preserve"> </w:t>
      </w:r>
      <w:r>
        <w:t>files</w:t>
      </w:r>
      <w:r>
        <w:rPr>
          <w:spacing w:val="24"/>
        </w:rPr>
        <w:t xml:space="preserve"> </w:t>
      </w:r>
      <w:r>
        <w:t>with</w:t>
      </w:r>
      <w:r>
        <w:rPr>
          <w:spacing w:val="24"/>
        </w:rPr>
        <w:t xml:space="preserve"> </w:t>
      </w:r>
      <w:r>
        <w:t>XML</w:t>
      </w:r>
      <w:r>
        <w:rPr>
          <w:spacing w:val="24"/>
        </w:rPr>
        <w:t xml:space="preserve"> </w:t>
      </w:r>
      <w:r>
        <w:t>extension,</w:t>
      </w:r>
      <w:r>
        <w:rPr>
          <w:spacing w:val="24"/>
        </w:rPr>
        <w:t xml:space="preserve"> </w:t>
      </w:r>
      <w:r>
        <w:t>the</w:t>
      </w:r>
      <w:r>
        <w:rPr>
          <w:spacing w:val="24"/>
        </w:rPr>
        <w:t xml:space="preserve"> </w:t>
      </w:r>
      <w:r>
        <w:t>COLLECT</w:t>
      </w:r>
      <w:r>
        <w:rPr>
          <w:spacing w:val="24"/>
        </w:rPr>
        <w:t xml:space="preserve"> </w:t>
      </w:r>
      <w:r>
        <w:t>process</w:t>
      </w:r>
      <w:r>
        <w:rPr>
          <w:spacing w:val="24"/>
        </w:rPr>
        <w:t xml:space="preserve"> </w:t>
      </w:r>
      <w:r>
        <w:t xml:space="preserve">will transform into tabular and keep a new file in the PSA folder as detailed in the </w:t>
      </w:r>
      <w:hyperlink w:anchor="_bookmark57" w:history="1">
        <w:r>
          <w:t>Collect</w:t>
        </w:r>
      </w:hyperlink>
    </w:p>
    <w:p w14:paraId="6A79A4C9" w14:textId="74556668" w:rsidR="000C2409" w:rsidRDefault="005E3753" w:rsidP="00954F89">
      <w:pPr>
        <w:pStyle w:val="BodyText"/>
        <w:spacing w:before="120" w:line="360" w:lineRule="auto"/>
        <w:ind w:left="300" w:right="797"/>
      </w:pPr>
      <w:r>
        <w:t xml:space="preserve">The sequence of columns does not need to be in </w:t>
      </w:r>
      <w:del w:id="78" w:author="Palmiero, Nikki" w:date="2023-06-27T13:36:00Z">
        <w:r w:rsidDel="000D519E">
          <w:delText>order,</w:delText>
        </w:r>
      </w:del>
      <w:ins w:id="79" w:author="Palmiero, Nikki" w:date="2023-06-27T13:36:00Z">
        <w:r w:rsidR="000D519E">
          <w:t>order;</w:t>
        </w:r>
      </w:ins>
      <w:r>
        <w:t xml:space="preserve"> </w:t>
      </w:r>
      <w:proofErr w:type="gramStart"/>
      <w:r>
        <w:t>however</w:t>
      </w:r>
      <w:proofErr w:type="gramEnd"/>
      <w:r>
        <w:t xml:space="preserve"> it will be necessary to identify the first column with the number 0 and so on.</w:t>
      </w:r>
    </w:p>
    <w:p w14:paraId="57B397B9" w14:textId="77777777" w:rsidR="000C2409" w:rsidRDefault="005E3753" w:rsidP="00954F89">
      <w:pPr>
        <w:pStyle w:val="BodyText"/>
        <w:spacing w:before="121" w:line="360" w:lineRule="auto"/>
        <w:ind w:left="300" w:right="797"/>
      </w:pPr>
      <w:r>
        <w:t>If a column is not informed, the system will understand it as a basic rule and process the column as detailed in the</w:t>
      </w:r>
      <w:r>
        <w:rPr>
          <w:spacing w:val="40"/>
        </w:rPr>
        <w:t xml:space="preserve"> </w:t>
      </w:r>
      <w:r>
        <w:t xml:space="preserve">process </w:t>
      </w:r>
      <w:hyperlink w:anchor="_bookmark59" w:history="1">
        <w:r>
          <w:t>Prepare</w:t>
        </w:r>
      </w:hyperlink>
    </w:p>
    <w:p w14:paraId="1FD072D8" w14:textId="77777777" w:rsidR="000C2409" w:rsidRDefault="005E3753" w:rsidP="00954F89">
      <w:pPr>
        <w:pStyle w:val="BodyText"/>
        <w:spacing w:before="120" w:line="360" w:lineRule="auto"/>
        <w:ind w:left="300" w:right="2970"/>
      </w:pPr>
      <w:r>
        <w:t>To</w:t>
      </w:r>
      <w:r>
        <w:rPr>
          <w:spacing w:val="-3"/>
        </w:rPr>
        <w:t xml:space="preserve"> </w:t>
      </w:r>
      <w:r>
        <w:t>delete</w:t>
      </w:r>
      <w:r>
        <w:rPr>
          <w:spacing w:val="-3"/>
        </w:rPr>
        <w:t xml:space="preserve"> </w:t>
      </w:r>
      <w:r>
        <w:t>a</w:t>
      </w:r>
      <w:r>
        <w:rPr>
          <w:spacing w:val="-3"/>
        </w:rPr>
        <w:t xml:space="preserve"> </w:t>
      </w:r>
      <w:r>
        <w:t>column</w:t>
      </w:r>
      <w:r>
        <w:rPr>
          <w:spacing w:val="-3"/>
        </w:rPr>
        <w:t xml:space="preserve"> </w:t>
      </w:r>
      <w:r>
        <w:t>rule,</w:t>
      </w:r>
      <w:r>
        <w:rPr>
          <w:spacing w:val="-3"/>
        </w:rPr>
        <w:t xml:space="preserve"> </w:t>
      </w:r>
      <w:r>
        <w:t>check</w:t>
      </w:r>
      <w:r>
        <w:rPr>
          <w:spacing w:val="-3"/>
        </w:rPr>
        <w:t xml:space="preserve"> </w:t>
      </w:r>
      <w:r>
        <w:t>the</w:t>
      </w:r>
      <w:r>
        <w:rPr>
          <w:spacing w:val="-3"/>
        </w:rPr>
        <w:t xml:space="preserve"> </w:t>
      </w:r>
      <w:r>
        <w:t>DELETE?</w:t>
      </w:r>
      <w:r>
        <w:rPr>
          <w:spacing w:val="-3"/>
        </w:rPr>
        <w:t xml:space="preserve"> </w:t>
      </w:r>
      <w:r>
        <w:t>On</w:t>
      </w:r>
      <w:r>
        <w:rPr>
          <w:spacing w:val="-3"/>
        </w:rPr>
        <w:t xml:space="preserve"> </w:t>
      </w:r>
      <w:r>
        <w:t>the</w:t>
      </w:r>
      <w:r>
        <w:rPr>
          <w:spacing w:val="-3"/>
        </w:rPr>
        <w:t xml:space="preserve"> </w:t>
      </w:r>
      <w:r>
        <w:t>desired</w:t>
      </w:r>
      <w:r>
        <w:rPr>
          <w:spacing w:val="-3"/>
        </w:rPr>
        <w:t xml:space="preserve"> </w:t>
      </w:r>
      <w:r>
        <w:t>line</w:t>
      </w:r>
      <w:r>
        <w:rPr>
          <w:spacing w:val="-3"/>
        </w:rPr>
        <w:t xml:space="preserve"> </w:t>
      </w:r>
      <w:r>
        <w:t>and</w:t>
      </w:r>
      <w:r>
        <w:rPr>
          <w:spacing w:val="-3"/>
        </w:rPr>
        <w:t xml:space="preserve"> </w:t>
      </w:r>
      <w:r>
        <w:t>save</w:t>
      </w:r>
      <w:r>
        <w:rPr>
          <w:spacing w:val="-3"/>
        </w:rPr>
        <w:t xml:space="preserve"> </w:t>
      </w:r>
      <w:r>
        <w:t>the</w:t>
      </w:r>
      <w:r>
        <w:rPr>
          <w:spacing w:val="-3"/>
        </w:rPr>
        <w:t xml:space="preserve"> </w:t>
      </w:r>
      <w:r>
        <w:t>Connector. To add a new column rule, select the + Add another DST column button</w:t>
      </w:r>
    </w:p>
    <w:p w14:paraId="1AD28BC2" w14:textId="77777777" w:rsidR="000C2409" w:rsidRDefault="005E3753" w:rsidP="00954F89">
      <w:pPr>
        <w:pStyle w:val="BodyText"/>
        <w:spacing w:before="1" w:line="360" w:lineRule="auto"/>
        <w:ind w:left="300" w:right="797"/>
      </w:pPr>
      <w:r>
        <w:t>The column name will be a header identifier used in the file generated during the ETL process. This file can be kept for future queries and Data Lake projects for example, as it has already passed through a normalization layer.</w:t>
      </w:r>
    </w:p>
    <w:p w14:paraId="6F736DE0" w14:textId="77777777" w:rsidR="00954F89" w:rsidRDefault="00954F89" w:rsidP="00954F89">
      <w:pPr>
        <w:pStyle w:val="BodyText"/>
        <w:spacing w:before="120" w:line="360" w:lineRule="auto"/>
        <w:ind w:left="300" w:right="797"/>
      </w:pPr>
    </w:p>
    <w:p w14:paraId="1A48494D" w14:textId="65CFC989" w:rsidR="000C2409" w:rsidRDefault="005E3753" w:rsidP="00954F89">
      <w:pPr>
        <w:pStyle w:val="BodyText"/>
        <w:spacing w:before="120" w:line="360" w:lineRule="auto"/>
        <w:ind w:left="300" w:right="797"/>
      </w:pPr>
      <w:r>
        <w:lastRenderedPageBreak/>
        <w:t>The</w:t>
      </w:r>
      <w:r>
        <w:rPr>
          <w:spacing w:val="25"/>
        </w:rPr>
        <w:t xml:space="preserve"> </w:t>
      </w:r>
      <w:r>
        <w:t>Active</w:t>
      </w:r>
      <w:r>
        <w:rPr>
          <w:spacing w:val="25"/>
        </w:rPr>
        <w:t xml:space="preserve"> </w:t>
      </w:r>
      <w:r>
        <w:t>field</w:t>
      </w:r>
      <w:r>
        <w:rPr>
          <w:spacing w:val="25"/>
        </w:rPr>
        <w:t xml:space="preserve"> </w:t>
      </w:r>
      <w:r>
        <w:t>tells</w:t>
      </w:r>
      <w:r>
        <w:rPr>
          <w:spacing w:val="25"/>
        </w:rPr>
        <w:t xml:space="preserve"> </w:t>
      </w:r>
      <w:r>
        <w:t>the</w:t>
      </w:r>
      <w:r>
        <w:rPr>
          <w:spacing w:val="25"/>
        </w:rPr>
        <w:t xml:space="preserve"> </w:t>
      </w:r>
      <w:r>
        <w:t>ETL</w:t>
      </w:r>
      <w:r>
        <w:rPr>
          <w:spacing w:val="25"/>
        </w:rPr>
        <w:t xml:space="preserve"> </w:t>
      </w:r>
      <w:r>
        <w:t>process</w:t>
      </w:r>
      <w:r>
        <w:rPr>
          <w:spacing w:val="25"/>
        </w:rPr>
        <w:t xml:space="preserve"> </w:t>
      </w:r>
      <w:r>
        <w:t>to</w:t>
      </w:r>
      <w:r>
        <w:rPr>
          <w:spacing w:val="25"/>
        </w:rPr>
        <w:t xml:space="preserve"> </w:t>
      </w:r>
      <w:r>
        <w:t>read</w:t>
      </w:r>
      <w:r>
        <w:rPr>
          <w:spacing w:val="25"/>
        </w:rPr>
        <w:t xml:space="preserve"> </w:t>
      </w:r>
      <w:r>
        <w:t>and</w:t>
      </w:r>
      <w:r>
        <w:rPr>
          <w:spacing w:val="25"/>
        </w:rPr>
        <w:t xml:space="preserve"> </w:t>
      </w:r>
      <w:r>
        <w:t>handle</w:t>
      </w:r>
      <w:r>
        <w:rPr>
          <w:spacing w:val="25"/>
        </w:rPr>
        <w:t xml:space="preserve"> </w:t>
      </w:r>
      <w:r>
        <w:t>the</w:t>
      </w:r>
      <w:r>
        <w:rPr>
          <w:spacing w:val="25"/>
        </w:rPr>
        <w:t xml:space="preserve"> </w:t>
      </w:r>
      <w:r>
        <w:t>source</w:t>
      </w:r>
      <w:r>
        <w:rPr>
          <w:spacing w:val="25"/>
        </w:rPr>
        <w:t xml:space="preserve"> </w:t>
      </w:r>
      <w:r>
        <w:t>column.</w:t>
      </w:r>
      <w:r>
        <w:rPr>
          <w:spacing w:val="25"/>
        </w:rPr>
        <w:t xml:space="preserve"> </w:t>
      </w:r>
      <w:r>
        <w:t>If</w:t>
      </w:r>
      <w:r>
        <w:rPr>
          <w:spacing w:val="25"/>
        </w:rPr>
        <w:t xml:space="preserve"> </w:t>
      </w:r>
      <w:r>
        <w:t>the</w:t>
      </w:r>
      <w:r>
        <w:rPr>
          <w:spacing w:val="25"/>
        </w:rPr>
        <w:t xml:space="preserve"> </w:t>
      </w:r>
      <w:r>
        <w:t>line</w:t>
      </w:r>
      <w:r>
        <w:rPr>
          <w:spacing w:val="25"/>
        </w:rPr>
        <w:t xml:space="preserve"> </w:t>
      </w:r>
      <w:r>
        <w:t>is</w:t>
      </w:r>
      <w:r>
        <w:rPr>
          <w:spacing w:val="25"/>
        </w:rPr>
        <w:t xml:space="preserve"> </w:t>
      </w:r>
      <w:r>
        <w:t>not</w:t>
      </w:r>
      <w:r>
        <w:rPr>
          <w:spacing w:val="25"/>
        </w:rPr>
        <w:t xml:space="preserve"> </w:t>
      </w:r>
      <w:r>
        <w:t>marked,</w:t>
      </w:r>
      <w:r>
        <w:rPr>
          <w:spacing w:val="25"/>
        </w:rPr>
        <w:t xml:space="preserve"> </w:t>
      </w:r>
      <w:r>
        <w:t>it</w:t>
      </w:r>
      <w:r>
        <w:rPr>
          <w:spacing w:val="25"/>
        </w:rPr>
        <w:t xml:space="preserve"> </w:t>
      </w:r>
      <w:r>
        <w:t>will</w:t>
      </w:r>
      <w:r>
        <w:rPr>
          <w:spacing w:val="25"/>
        </w:rPr>
        <w:t xml:space="preserve"> </w:t>
      </w:r>
      <w:r>
        <w:t>be discarded during the PREPARE process and not going through MAPREDUCE.</w:t>
      </w:r>
    </w:p>
    <w:p w14:paraId="6230CECF" w14:textId="77777777" w:rsidR="000C2409" w:rsidRDefault="005E3753" w:rsidP="00954F89">
      <w:pPr>
        <w:pStyle w:val="BodyText"/>
        <w:spacing w:before="121" w:line="360" w:lineRule="auto"/>
        <w:ind w:left="300"/>
      </w:pPr>
      <w:r>
        <w:t>Important to balance workload, storage space, and other factors before keeping a column active. Many columns are unnecessary information for the purpose of term mapping and would not make sense to keep them active.</w:t>
      </w:r>
    </w:p>
    <w:p w14:paraId="057AD21D" w14:textId="77777777" w:rsidR="000C2409" w:rsidRDefault="005E3753" w:rsidP="00954F89">
      <w:pPr>
        <w:pStyle w:val="BodyText"/>
        <w:spacing w:before="120" w:line="360" w:lineRule="auto"/>
        <w:ind w:left="300" w:right="797"/>
        <w:jc w:val="both"/>
      </w:pPr>
      <w:r>
        <w:t>The prefix field adds an identification to fields composed only of codes: For example, we will have a column with a code of a Numeric Gene only, for the IGEM to identify that this sequence of numbers is a Gene, we add a prefix that differentiates it from other types of also numerical information.</w:t>
      </w:r>
    </w:p>
    <w:p w14:paraId="53DB6020" w14:textId="77777777" w:rsidR="000C2409" w:rsidRDefault="005E3753" w:rsidP="00954F89">
      <w:pPr>
        <w:pStyle w:val="BodyText"/>
        <w:spacing w:before="121" w:line="360" w:lineRule="auto"/>
        <w:ind w:left="300" w:right="797"/>
        <w:jc w:val="both"/>
      </w:pPr>
      <w:r>
        <w:t xml:space="preserve">It is important to maintain a synchronism between the prefixes and the registration of Keyge and Words so that the MAPREDUCE process can identify and ingest the terms found into the </w:t>
      </w:r>
      <w:proofErr w:type="spellStart"/>
      <w:r>
        <w:t>GE.db</w:t>
      </w:r>
      <w:proofErr w:type="spellEnd"/>
      <w:r>
        <w:t xml:space="preserve"> base.</w:t>
      </w:r>
    </w:p>
    <w:p w14:paraId="2203914E" w14:textId="77777777" w:rsidR="000C2409" w:rsidRDefault="005E3753" w:rsidP="00954F89">
      <w:pPr>
        <w:pStyle w:val="BodyText"/>
        <w:spacing w:before="120" w:line="360" w:lineRule="auto"/>
        <w:ind w:left="300" w:right="797"/>
        <w:jc w:val="both"/>
      </w:pPr>
      <w:r>
        <w:t>We can perform two maintenance operations on the prefixes using the change buttons and quickly add a new prefix on the Connector screen without having to leave the register. Prefixes are also treated as master data within IGEM.</w:t>
      </w:r>
    </w:p>
    <w:p w14:paraId="7DEA2377" w14:textId="77777777" w:rsidR="000C2409" w:rsidRDefault="005E3753" w:rsidP="00954F89">
      <w:pPr>
        <w:pStyle w:val="BodyText"/>
        <w:spacing w:before="121" w:line="360" w:lineRule="auto"/>
        <w:ind w:left="300" w:right="797"/>
        <w:jc w:val="both"/>
      </w:pPr>
      <w:r>
        <w:t>The</w:t>
      </w:r>
      <w:r>
        <w:rPr>
          <w:spacing w:val="-2"/>
        </w:rPr>
        <w:t xml:space="preserve"> </w:t>
      </w:r>
      <w:r>
        <w:t>SINGLE</w:t>
      </w:r>
      <w:r>
        <w:rPr>
          <w:spacing w:val="-2"/>
        </w:rPr>
        <w:t xml:space="preserve"> </w:t>
      </w:r>
      <w:r>
        <w:t>WORD</w:t>
      </w:r>
      <w:r>
        <w:rPr>
          <w:spacing w:val="-2"/>
        </w:rPr>
        <w:t xml:space="preserve"> </w:t>
      </w:r>
      <w:r>
        <w:t>option</w:t>
      </w:r>
      <w:r>
        <w:rPr>
          <w:spacing w:val="-2"/>
        </w:rPr>
        <w:t xml:space="preserve"> </w:t>
      </w:r>
      <w:r>
        <w:t>field</w:t>
      </w:r>
      <w:r>
        <w:rPr>
          <w:spacing w:val="-2"/>
        </w:rPr>
        <w:t xml:space="preserve"> </w:t>
      </w:r>
      <w:r>
        <w:t>has</w:t>
      </w:r>
      <w:r>
        <w:rPr>
          <w:spacing w:val="-2"/>
        </w:rPr>
        <w:t xml:space="preserve"> </w:t>
      </w:r>
      <w:r>
        <w:t>the</w:t>
      </w:r>
      <w:r>
        <w:rPr>
          <w:spacing w:val="-2"/>
        </w:rPr>
        <w:t xml:space="preserve"> </w:t>
      </w:r>
      <w:r>
        <w:t>function</w:t>
      </w:r>
      <w:r>
        <w:rPr>
          <w:spacing w:val="-2"/>
        </w:rPr>
        <w:t xml:space="preserve"> </w:t>
      </w:r>
      <w:r>
        <w:t>of</w:t>
      </w:r>
      <w:r>
        <w:rPr>
          <w:spacing w:val="-2"/>
        </w:rPr>
        <w:t xml:space="preserve"> </w:t>
      </w:r>
      <w:r>
        <w:t>informing</w:t>
      </w:r>
      <w:r>
        <w:rPr>
          <w:spacing w:val="-2"/>
        </w:rPr>
        <w:t xml:space="preserve"> </w:t>
      </w:r>
      <w:r>
        <w:t>the</w:t>
      </w:r>
      <w:r>
        <w:rPr>
          <w:spacing w:val="-2"/>
        </w:rPr>
        <w:t xml:space="preserve"> </w:t>
      </w:r>
      <w:r>
        <w:t>ETL</w:t>
      </w:r>
      <w:r>
        <w:rPr>
          <w:spacing w:val="-2"/>
        </w:rPr>
        <w:t xml:space="preserve"> </w:t>
      </w:r>
      <w:r>
        <w:t>process</w:t>
      </w:r>
      <w:r>
        <w:rPr>
          <w:spacing w:val="-2"/>
        </w:rPr>
        <w:t xml:space="preserve"> </w:t>
      </w:r>
      <w:r>
        <w:t>if</w:t>
      </w:r>
      <w:r>
        <w:rPr>
          <w:spacing w:val="-2"/>
        </w:rPr>
        <w:t xml:space="preserve"> </w:t>
      </w:r>
      <w:r>
        <w:t>this</w:t>
      </w:r>
      <w:r>
        <w:rPr>
          <w:spacing w:val="-2"/>
        </w:rPr>
        <w:t xml:space="preserve"> </w:t>
      </w:r>
      <w:r>
        <w:t>column</w:t>
      </w:r>
      <w:r>
        <w:rPr>
          <w:spacing w:val="-2"/>
        </w:rPr>
        <w:t xml:space="preserve"> </w:t>
      </w:r>
      <w:r>
        <w:t>is</w:t>
      </w:r>
      <w:r>
        <w:rPr>
          <w:spacing w:val="-2"/>
        </w:rPr>
        <w:t xml:space="preserve"> </w:t>
      </w:r>
      <w:r>
        <w:t>composed</w:t>
      </w:r>
      <w:r>
        <w:rPr>
          <w:spacing w:val="-2"/>
        </w:rPr>
        <w:t xml:space="preserve"> </w:t>
      </w:r>
      <w:r>
        <w:t>of</w:t>
      </w:r>
      <w:r>
        <w:rPr>
          <w:spacing w:val="-2"/>
        </w:rPr>
        <w:t xml:space="preserve"> </w:t>
      </w:r>
      <w:r>
        <w:t>a</w:t>
      </w:r>
      <w:r>
        <w:rPr>
          <w:spacing w:val="-2"/>
        </w:rPr>
        <w:t xml:space="preserve"> </w:t>
      </w:r>
      <w:r>
        <w:t>single word and does not need to go through the process of breaking up and identifying terms. This makes the process faster</w:t>
      </w:r>
      <w:r>
        <w:rPr>
          <w:spacing w:val="-2"/>
        </w:rPr>
        <w:t xml:space="preserve"> </w:t>
      </w:r>
      <w:r>
        <w:t>and</w:t>
      </w:r>
      <w:r>
        <w:rPr>
          <w:spacing w:val="-2"/>
        </w:rPr>
        <w:t xml:space="preserve"> </w:t>
      </w:r>
      <w:r>
        <w:t>reduces</w:t>
      </w:r>
      <w:r>
        <w:rPr>
          <w:spacing w:val="-2"/>
        </w:rPr>
        <w:t xml:space="preserve"> </w:t>
      </w:r>
      <w:r>
        <w:t>memory</w:t>
      </w:r>
      <w:r>
        <w:rPr>
          <w:spacing w:val="-2"/>
        </w:rPr>
        <w:t xml:space="preserve"> </w:t>
      </w:r>
      <w:r>
        <w:t>consumption</w:t>
      </w:r>
      <w:r>
        <w:rPr>
          <w:spacing w:val="-2"/>
        </w:rPr>
        <w:t xml:space="preserve"> </w:t>
      </w:r>
      <w:r>
        <w:t>during</w:t>
      </w:r>
      <w:r>
        <w:rPr>
          <w:spacing w:val="-2"/>
        </w:rPr>
        <w:t xml:space="preserve"> </w:t>
      </w:r>
      <w:r>
        <w:t>the</w:t>
      </w:r>
      <w:r>
        <w:rPr>
          <w:spacing w:val="-2"/>
        </w:rPr>
        <w:t xml:space="preserve"> </w:t>
      </w:r>
      <w:r>
        <w:t>Connector</w:t>
      </w:r>
      <w:r>
        <w:rPr>
          <w:spacing w:val="-2"/>
        </w:rPr>
        <w:t xml:space="preserve"> </w:t>
      </w:r>
      <w:r>
        <w:t>ETL.</w:t>
      </w:r>
      <w:r>
        <w:rPr>
          <w:spacing w:val="-2"/>
        </w:rPr>
        <w:t xml:space="preserve"> </w:t>
      </w:r>
      <w:r>
        <w:t>When</w:t>
      </w:r>
      <w:r>
        <w:rPr>
          <w:spacing w:val="-2"/>
        </w:rPr>
        <w:t xml:space="preserve"> </w:t>
      </w:r>
      <w:r>
        <w:t>we</w:t>
      </w:r>
      <w:r>
        <w:rPr>
          <w:spacing w:val="-2"/>
        </w:rPr>
        <w:t xml:space="preserve"> </w:t>
      </w:r>
      <w:r>
        <w:t>have</w:t>
      </w:r>
      <w:r>
        <w:rPr>
          <w:spacing w:val="-2"/>
        </w:rPr>
        <w:t xml:space="preserve"> </w:t>
      </w:r>
      <w:r>
        <w:t>selected</w:t>
      </w:r>
      <w:r>
        <w:rPr>
          <w:spacing w:val="-2"/>
        </w:rPr>
        <w:t xml:space="preserve"> </w:t>
      </w:r>
      <w:r>
        <w:t>a</w:t>
      </w:r>
      <w:r>
        <w:rPr>
          <w:spacing w:val="-2"/>
        </w:rPr>
        <w:t xml:space="preserve"> </w:t>
      </w:r>
      <w:r>
        <w:t>prefix</w:t>
      </w:r>
      <w:r>
        <w:rPr>
          <w:spacing w:val="-2"/>
        </w:rPr>
        <w:t xml:space="preserve"> </w:t>
      </w:r>
      <w:r>
        <w:t>for</w:t>
      </w:r>
      <w:r>
        <w:rPr>
          <w:spacing w:val="-2"/>
        </w:rPr>
        <w:t xml:space="preserve"> </w:t>
      </w:r>
      <w:r>
        <w:t>the</w:t>
      </w:r>
      <w:r>
        <w:rPr>
          <w:spacing w:val="-2"/>
        </w:rPr>
        <w:t xml:space="preserve"> </w:t>
      </w:r>
      <w:r>
        <w:t>column, the SINGLE WORD will have no function, because with the prefix it is assumed that it is a KEYGE without the replacement processing by the KEYWORD.</w:t>
      </w:r>
    </w:p>
    <w:p w14:paraId="5EB24F09" w14:textId="77777777" w:rsidR="000C2409" w:rsidRDefault="000C2409">
      <w:pPr>
        <w:pStyle w:val="BodyText"/>
      </w:pPr>
    </w:p>
    <w:p w14:paraId="798EF205" w14:textId="77777777" w:rsidR="000C2409" w:rsidRDefault="000C2409">
      <w:pPr>
        <w:pStyle w:val="BodyText"/>
        <w:spacing w:before="6"/>
        <w:rPr>
          <w:sz w:val="10"/>
        </w:rPr>
      </w:pPr>
    </w:p>
    <w:p w14:paraId="7BE79D47" w14:textId="77777777" w:rsidR="000C2409" w:rsidRDefault="005E3753">
      <w:pPr>
        <w:pStyle w:val="BodyText"/>
        <w:ind w:left="348"/>
      </w:pPr>
      <w:r>
        <w:rPr>
          <w:noProof/>
        </w:rPr>
        <w:drawing>
          <wp:inline distT="0" distB="0" distL="0" distR="0" wp14:anchorId="2E022D82" wp14:editId="2498A992">
            <wp:extent cx="6624827" cy="4299966"/>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47" cstate="print"/>
                    <a:stretch>
                      <a:fillRect/>
                    </a:stretch>
                  </pic:blipFill>
                  <pic:spPr>
                    <a:xfrm>
                      <a:off x="0" y="0"/>
                      <a:ext cx="6624827" cy="4299966"/>
                    </a:xfrm>
                    <a:prstGeom prst="rect">
                      <a:avLst/>
                    </a:prstGeom>
                  </pic:spPr>
                </pic:pic>
              </a:graphicData>
            </a:graphic>
          </wp:inline>
        </w:drawing>
      </w:r>
    </w:p>
    <w:p w14:paraId="71AC3B26" w14:textId="77777777" w:rsidR="00A21774" w:rsidRDefault="00A21774">
      <w:pPr>
        <w:spacing w:before="79"/>
        <w:ind w:left="300"/>
        <w:rPr>
          <w:i/>
          <w:sz w:val="20"/>
        </w:rPr>
      </w:pPr>
    </w:p>
    <w:p w14:paraId="7F89A98C" w14:textId="2D2B5017" w:rsidR="000C2409" w:rsidRDefault="005E3753">
      <w:pPr>
        <w:spacing w:before="79"/>
        <w:ind w:left="300"/>
        <w:rPr>
          <w:i/>
          <w:sz w:val="20"/>
        </w:rPr>
      </w:pPr>
      <w:r>
        <w:rPr>
          <w:i/>
          <w:sz w:val="20"/>
        </w:rPr>
        <w:t xml:space="preserve">Save </w:t>
      </w:r>
      <w:r>
        <w:rPr>
          <w:i/>
          <w:spacing w:val="-2"/>
          <w:sz w:val="20"/>
        </w:rPr>
        <w:t>Connector</w:t>
      </w:r>
    </w:p>
    <w:p w14:paraId="70B5E132" w14:textId="77777777" w:rsidR="00954F89" w:rsidRDefault="00954F89">
      <w:pPr>
        <w:pStyle w:val="Heading1"/>
        <w:spacing w:before="83"/>
      </w:pPr>
    </w:p>
    <w:p w14:paraId="21567508" w14:textId="77777777" w:rsidR="00954F89" w:rsidRDefault="00954F89">
      <w:pPr>
        <w:pStyle w:val="Heading1"/>
        <w:spacing w:before="83"/>
      </w:pPr>
    </w:p>
    <w:p w14:paraId="4FD05B42" w14:textId="77777777" w:rsidR="00954F89" w:rsidRDefault="00954F89">
      <w:pPr>
        <w:pStyle w:val="Heading1"/>
        <w:spacing w:before="83"/>
      </w:pPr>
    </w:p>
    <w:p w14:paraId="36D88D5D" w14:textId="77777777" w:rsidR="00954F89" w:rsidRDefault="00954F89">
      <w:pPr>
        <w:pStyle w:val="Heading1"/>
        <w:spacing w:before="83"/>
      </w:pPr>
    </w:p>
    <w:p w14:paraId="5F3A4A55" w14:textId="0749D762" w:rsidR="000C2409" w:rsidRPr="00954F89" w:rsidRDefault="005E3753" w:rsidP="00954F89">
      <w:pPr>
        <w:pStyle w:val="Heading1"/>
        <w:spacing w:before="83" w:line="360" w:lineRule="auto"/>
        <w:rPr>
          <w:b w:val="0"/>
          <w:bCs w:val="0"/>
        </w:rPr>
      </w:pPr>
      <w:r w:rsidRPr="00954F89">
        <w:rPr>
          <w:b w:val="0"/>
          <w:bCs w:val="0"/>
        </w:rPr>
        <w:lastRenderedPageBreak/>
        <w:t>On</w:t>
      </w:r>
      <w:r w:rsidRPr="00954F89">
        <w:rPr>
          <w:b w:val="0"/>
          <w:bCs w:val="0"/>
          <w:spacing w:val="-2"/>
        </w:rPr>
        <w:t xml:space="preserve"> </w:t>
      </w:r>
      <w:r w:rsidRPr="00954F89">
        <w:rPr>
          <w:b w:val="0"/>
          <w:bCs w:val="0"/>
        </w:rPr>
        <w:t>the</w:t>
      </w:r>
      <w:r w:rsidRPr="00954F89">
        <w:rPr>
          <w:b w:val="0"/>
          <w:bCs w:val="0"/>
          <w:spacing w:val="-2"/>
        </w:rPr>
        <w:t xml:space="preserve"> </w:t>
      </w:r>
      <w:r w:rsidRPr="00954F89">
        <w:rPr>
          <w:b w:val="0"/>
          <w:bCs w:val="0"/>
        </w:rPr>
        <w:t>next</w:t>
      </w:r>
      <w:r w:rsidRPr="00954F89">
        <w:rPr>
          <w:b w:val="0"/>
          <w:bCs w:val="0"/>
          <w:spacing w:val="-2"/>
        </w:rPr>
        <w:t xml:space="preserve"> </w:t>
      </w:r>
      <w:r w:rsidRPr="00954F89">
        <w:rPr>
          <w:b w:val="0"/>
          <w:bCs w:val="0"/>
        </w:rPr>
        <w:t>screen,</w:t>
      </w:r>
      <w:r w:rsidRPr="00954F89">
        <w:rPr>
          <w:b w:val="0"/>
          <w:bCs w:val="0"/>
          <w:spacing w:val="-2"/>
        </w:rPr>
        <w:t xml:space="preserve"> </w:t>
      </w:r>
      <w:r w:rsidRPr="00954F89">
        <w:rPr>
          <w:b w:val="0"/>
          <w:bCs w:val="0"/>
        </w:rPr>
        <w:t>we</w:t>
      </w:r>
      <w:r w:rsidRPr="00954F89">
        <w:rPr>
          <w:b w:val="0"/>
          <w:bCs w:val="0"/>
          <w:spacing w:val="-2"/>
        </w:rPr>
        <w:t xml:space="preserve"> </w:t>
      </w:r>
      <w:r w:rsidRPr="00954F89">
        <w:rPr>
          <w:b w:val="0"/>
          <w:bCs w:val="0"/>
        </w:rPr>
        <w:t>have</w:t>
      </w:r>
      <w:r w:rsidRPr="00954F89">
        <w:rPr>
          <w:b w:val="0"/>
          <w:bCs w:val="0"/>
          <w:spacing w:val="-2"/>
        </w:rPr>
        <w:t xml:space="preserve"> </w:t>
      </w:r>
      <w:r w:rsidRPr="00954F89">
        <w:rPr>
          <w:b w:val="0"/>
          <w:bCs w:val="0"/>
        </w:rPr>
        <w:t>all</w:t>
      </w:r>
      <w:r w:rsidRPr="00954F89">
        <w:rPr>
          <w:b w:val="0"/>
          <w:bCs w:val="0"/>
          <w:spacing w:val="-2"/>
        </w:rPr>
        <w:t xml:space="preserve"> </w:t>
      </w:r>
      <w:r w:rsidRPr="00954F89">
        <w:rPr>
          <w:b w:val="0"/>
          <w:bCs w:val="0"/>
        </w:rPr>
        <w:t>the</w:t>
      </w:r>
      <w:r w:rsidRPr="00954F89">
        <w:rPr>
          <w:b w:val="0"/>
          <w:bCs w:val="0"/>
          <w:spacing w:val="-2"/>
        </w:rPr>
        <w:t xml:space="preserve"> </w:t>
      </w:r>
      <w:r w:rsidRPr="00954F89">
        <w:rPr>
          <w:b w:val="0"/>
          <w:bCs w:val="0"/>
        </w:rPr>
        <w:t>Connector</w:t>
      </w:r>
      <w:r w:rsidRPr="00954F89">
        <w:rPr>
          <w:b w:val="0"/>
          <w:bCs w:val="0"/>
          <w:spacing w:val="-2"/>
        </w:rPr>
        <w:t xml:space="preserve"> </w:t>
      </w:r>
      <w:r w:rsidRPr="00954F89">
        <w:rPr>
          <w:b w:val="0"/>
          <w:bCs w:val="0"/>
        </w:rPr>
        <w:t>fields</w:t>
      </w:r>
      <w:r w:rsidRPr="00954F89">
        <w:rPr>
          <w:b w:val="0"/>
          <w:bCs w:val="0"/>
          <w:spacing w:val="-2"/>
        </w:rPr>
        <w:t xml:space="preserve"> </w:t>
      </w:r>
      <w:r w:rsidRPr="00954F89">
        <w:rPr>
          <w:b w:val="0"/>
          <w:bCs w:val="0"/>
        </w:rPr>
        <w:t>open</w:t>
      </w:r>
      <w:r w:rsidRPr="00954F89">
        <w:rPr>
          <w:b w:val="0"/>
          <w:bCs w:val="0"/>
          <w:spacing w:val="-2"/>
        </w:rPr>
        <w:t xml:space="preserve"> </w:t>
      </w:r>
      <w:r w:rsidRPr="00954F89">
        <w:rPr>
          <w:b w:val="0"/>
          <w:bCs w:val="0"/>
        </w:rPr>
        <w:t>for</w:t>
      </w:r>
      <w:r w:rsidRPr="00954F89">
        <w:rPr>
          <w:b w:val="0"/>
          <w:bCs w:val="0"/>
          <w:spacing w:val="-2"/>
        </w:rPr>
        <w:t xml:space="preserve"> </w:t>
      </w:r>
      <w:r w:rsidRPr="00954F89">
        <w:rPr>
          <w:b w:val="0"/>
          <w:bCs w:val="0"/>
        </w:rPr>
        <w:t>modifications.</w:t>
      </w:r>
      <w:r w:rsidRPr="00954F89">
        <w:rPr>
          <w:b w:val="0"/>
          <w:bCs w:val="0"/>
          <w:spacing w:val="-2"/>
        </w:rPr>
        <w:t xml:space="preserve"> </w:t>
      </w:r>
      <w:r w:rsidRPr="00954F89">
        <w:rPr>
          <w:b w:val="0"/>
          <w:bCs w:val="0"/>
        </w:rPr>
        <w:t>To</w:t>
      </w:r>
      <w:r w:rsidRPr="00954F89">
        <w:rPr>
          <w:b w:val="0"/>
          <w:bCs w:val="0"/>
          <w:spacing w:val="-2"/>
        </w:rPr>
        <w:t xml:space="preserve"> </w:t>
      </w:r>
      <w:r w:rsidRPr="00954F89">
        <w:rPr>
          <w:b w:val="0"/>
          <w:bCs w:val="0"/>
        </w:rPr>
        <w:t>modify,</w:t>
      </w:r>
      <w:r w:rsidRPr="00954F89">
        <w:rPr>
          <w:b w:val="0"/>
          <w:bCs w:val="0"/>
          <w:spacing w:val="-2"/>
        </w:rPr>
        <w:t xml:space="preserve"> </w:t>
      </w:r>
      <w:r w:rsidRPr="00954F89">
        <w:rPr>
          <w:b w:val="0"/>
          <w:bCs w:val="0"/>
        </w:rPr>
        <w:t>change</w:t>
      </w:r>
      <w:r w:rsidRPr="00954F89">
        <w:rPr>
          <w:b w:val="0"/>
          <w:bCs w:val="0"/>
          <w:spacing w:val="-2"/>
        </w:rPr>
        <w:t xml:space="preserve"> </w:t>
      </w:r>
      <w:r w:rsidRPr="00954F89">
        <w:rPr>
          <w:b w:val="0"/>
          <w:bCs w:val="0"/>
        </w:rPr>
        <w:t>the</w:t>
      </w:r>
      <w:r w:rsidRPr="00954F89">
        <w:rPr>
          <w:b w:val="0"/>
          <w:bCs w:val="0"/>
          <w:spacing w:val="-2"/>
        </w:rPr>
        <w:t xml:space="preserve"> </w:t>
      </w:r>
      <w:r w:rsidRPr="00954F89">
        <w:rPr>
          <w:b w:val="0"/>
          <w:bCs w:val="0"/>
        </w:rPr>
        <w:t>desired information and select one of the three button options:</w:t>
      </w:r>
    </w:p>
    <w:p w14:paraId="5A427D10" w14:textId="77777777" w:rsidR="000C2409" w:rsidRDefault="000C2409">
      <w:pPr>
        <w:pStyle w:val="BodyText"/>
        <w:spacing w:before="2"/>
        <w:rPr>
          <w:b/>
          <w:sz w:val="21"/>
        </w:rPr>
      </w:pPr>
    </w:p>
    <w:p w14:paraId="43C4B504" w14:textId="77777777" w:rsidR="000C2409" w:rsidRDefault="005E3753">
      <w:pPr>
        <w:pStyle w:val="ListParagraph"/>
        <w:numPr>
          <w:ilvl w:val="0"/>
          <w:numId w:val="2"/>
        </w:numPr>
        <w:tabs>
          <w:tab w:val="left" w:pos="1160"/>
        </w:tabs>
        <w:spacing w:before="0" w:line="230" w:lineRule="auto"/>
        <w:ind w:right="797"/>
        <w:rPr>
          <w:sz w:val="20"/>
        </w:rPr>
      </w:pPr>
      <w:r>
        <w:rPr>
          <w:rFonts w:ascii="Courier New" w:hAnsi="Courier New"/>
          <w:sz w:val="20"/>
        </w:rPr>
        <w:t>Save</w:t>
      </w:r>
      <w:r>
        <w:rPr>
          <w:rFonts w:ascii="Courier New" w:hAnsi="Courier New"/>
          <w:spacing w:val="31"/>
          <w:sz w:val="20"/>
        </w:rPr>
        <w:t xml:space="preserve"> </w:t>
      </w:r>
      <w:r>
        <w:rPr>
          <w:rFonts w:ascii="Courier New" w:hAnsi="Courier New"/>
          <w:sz w:val="20"/>
        </w:rPr>
        <w:t>and</w:t>
      </w:r>
      <w:r>
        <w:rPr>
          <w:rFonts w:ascii="Courier New" w:hAnsi="Courier New"/>
          <w:spacing w:val="31"/>
          <w:sz w:val="20"/>
        </w:rPr>
        <w:t xml:space="preserve"> </w:t>
      </w:r>
      <w:r>
        <w:rPr>
          <w:rFonts w:ascii="Courier New" w:hAnsi="Courier New"/>
          <w:sz w:val="20"/>
        </w:rPr>
        <w:t>add</w:t>
      </w:r>
      <w:r>
        <w:rPr>
          <w:rFonts w:ascii="Courier New" w:hAnsi="Courier New"/>
          <w:spacing w:val="31"/>
          <w:sz w:val="20"/>
        </w:rPr>
        <w:t xml:space="preserve"> </w:t>
      </w:r>
      <w:r>
        <w:rPr>
          <w:rFonts w:ascii="Courier New" w:hAnsi="Courier New"/>
          <w:sz w:val="20"/>
        </w:rPr>
        <w:t>another</w:t>
      </w:r>
      <w:r>
        <w:rPr>
          <w:sz w:val="20"/>
        </w:rPr>
        <w:t>:</w:t>
      </w:r>
      <w:r>
        <w:rPr>
          <w:spacing w:val="31"/>
          <w:sz w:val="20"/>
        </w:rPr>
        <w:t xml:space="preserve"> </w:t>
      </w:r>
      <w:r>
        <w:rPr>
          <w:sz w:val="20"/>
        </w:rPr>
        <w:t>Will</w:t>
      </w:r>
      <w:r>
        <w:rPr>
          <w:spacing w:val="31"/>
          <w:sz w:val="20"/>
        </w:rPr>
        <w:t xml:space="preserve"> </w:t>
      </w:r>
      <w:r>
        <w:rPr>
          <w:sz w:val="20"/>
        </w:rPr>
        <w:t>save</w:t>
      </w:r>
      <w:r>
        <w:rPr>
          <w:spacing w:val="31"/>
          <w:sz w:val="20"/>
        </w:rPr>
        <w:t xml:space="preserve"> </w:t>
      </w:r>
      <w:r>
        <w:rPr>
          <w:sz w:val="20"/>
        </w:rPr>
        <w:t>the</w:t>
      </w:r>
      <w:r>
        <w:rPr>
          <w:spacing w:val="31"/>
          <w:sz w:val="20"/>
        </w:rPr>
        <w:t xml:space="preserve"> </w:t>
      </w:r>
      <w:r>
        <w:rPr>
          <w:sz w:val="20"/>
        </w:rPr>
        <w:t>changes</w:t>
      </w:r>
      <w:r>
        <w:rPr>
          <w:spacing w:val="31"/>
          <w:sz w:val="20"/>
        </w:rPr>
        <w:t xml:space="preserve"> </w:t>
      </w:r>
      <w:r>
        <w:rPr>
          <w:sz w:val="20"/>
        </w:rPr>
        <w:t>and</w:t>
      </w:r>
      <w:r>
        <w:rPr>
          <w:spacing w:val="31"/>
          <w:sz w:val="20"/>
        </w:rPr>
        <w:t xml:space="preserve"> </w:t>
      </w:r>
      <w:r>
        <w:rPr>
          <w:sz w:val="20"/>
        </w:rPr>
        <w:t>open</w:t>
      </w:r>
      <w:r>
        <w:rPr>
          <w:spacing w:val="31"/>
          <w:sz w:val="20"/>
        </w:rPr>
        <w:t xml:space="preserve"> </w:t>
      </w:r>
      <w:r>
        <w:rPr>
          <w:sz w:val="20"/>
        </w:rPr>
        <w:t>a</w:t>
      </w:r>
      <w:r>
        <w:rPr>
          <w:spacing w:val="31"/>
          <w:sz w:val="20"/>
        </w:rPr>
        <w:t xml:space="preserve"> </w:t>
      </w:r>
      <w:r>
        <w:rPr>
          <w:sz w:val="20"/>
        </w:rPr>
        <w:t>blank</w:t>
      </w:r>
      <w:r>
        <w:rPr>
          <w:spacing w:val="31"/>
          <w:sz w:val="20"/>
        </w:rPr>
        <w:t xml:space="preserve"> </w:t>
      </w:r>
      <w:r>
        <w:rPr>
          <w:sz w:val="20"/>
        </w:rPr>
        <w:t>Connector</w:t>
      </w:r>
      <w:r>
        <w:rPr>
          <w:spacing w:val="31"/>
          <w:sz w:val="20"/>
        </w:rPr>
        <w:t xml:space="preserve"> </w:t>
      </w:r>
      <w:r>
        <w:rPr>
          <w:sz w:val="20"/>
        </w:rPr>
        <w:t>screen</w:t>
      </w:r>
      <w:r>
        <w:rPr>
          <w:spacing w:val="31"/>
          <w:sz w:val="20"/>
        </w:rPr>
        <w:t xml:space="preserve"> </w:t>
      </w:r>
      <w:r>
        <w:rPr>
          <w:sz w:val="20"/>
        </w:rPr>
        <w:t>to</w:t>
      </w:r>
      <w:r>
        <w:rPr>
          <w:spacing w:val="31"/>
          <w:sz w:val="20"/>
        </w:rPr>
        <w:t xml:space="preserve"> </w:t>
      </w:r>
      <w:r>
        <w:rPr>
          <w:sz w:val="20"/>
        </w:rPr>
        <w:t>add</w:t>
      </w:r>
      <w:r>
        <w:rPr>
          <w:spacing w:val="31"/>
          <w:sz w:val="20"/>
        </w:rPr>
        <w:t xml:space="preserve"> </w:t>
      </w:r>
      <w:r>
        <w:rPr>
          <w:sz w:val="20"/>
        </w:rPr>
        <w:t>a</w:t>
      </w:r>
      <w:r>
        <w:rPr>
          <w:spacing w:val="31"/>
          <w:sz w:val="20"/>
        </w:rPr>
        <w:t xml:space="preserve"> </w:t>
      </w:r>
      <w:r>
        <w:rPr>
          <w:sz w:val="20"/>
        </w:rPr>
        <w:t>new Connector record.</w:t>
      </w:r>
    </w:p>
    <w:p w14:paraId="6C612B00" w14:textId="77777777" w:rsidR="000C2409" w:rsidRDefault="005E3753">
      <w:pPr>
        <w:pStyle w:val="ListParagraph"/>
        <w:numPr>
          <w:ilvl w:val="0"/>
          <w:numId w:val="2"/>
        </w:numPr>
        <w:tabs>
          <w:tab w:val="left" w:pos="1159"/>
        </w:tabs>
        <w:spacing w:before="126"/>
        <w:ind w:left="1159" w:hanging="179"/>
        <w:rPr>
          <w:sz w:val="20"/>
        </w:rPr>
      </w:pPr>
      <w:r>
        <w:rPr>
          <w:rFonts w:ascii="Courier New" w:hAnsi="Courier New"/>
          <w:sz w:val="20"/>
        </w:rPr>
        <w:t xml:space="preserve">Save and </w:t>
      </w:r>
      <w:proofErr w:type="gramStart"/>
      <w:r>
        <w:rPr>
          <w:rFonts w:ascii="Courier New" w:hAnsi="Courier New"/>
          <w:sz w:val="20"/>
        </w:rPr>
        <w:t>Continue</w:t>
      </w:r>
      <w:proofErr w:type="gramEnd"/>
      <w:r>
        <w:rPr>
          <w:rFonts w:ascii="Courier New" w:hAnsi="Courier New"/>
          <w:sz w:val="20"/>
        </w:rPr>
        <w:t xml:space="preserve"> editing</w:t>
      </w:r>
      <w:r>
        <w:rPr>
          <w:sz w:val="20"/>
        </w:rPr>
        <w:t xml:space="preserve">: Will save the changes and continue on the Connector </w:t>
      </w:r>
      <w:r>
        <w:rPr>
          <w:spacing w:val="-2"/>
          <w:sz w:val="20"/>
        </w:rPr>
        <w:t>screen.</w:t>
      </w:r>
    </w:p>
    <w:p w14:paraId="66BB82F4" w14:textId="77777777" w:rsidR="000C2409" w:rsidRDefault="005E3753">
      <w:pPr>
        <w:pStyle w:val="ListParagraph"/>
        <w:numPr>
          <w:ilvl w:val="0"/>
          <w:numId w:val="2"/>
        </w:numPr>
        <w:tabs>
          <w:tab w:val="left" w:pos="1159"/>
        </w:tabs>
        <w:ind w:left="1159" w:hanging="179"/>
        <w:rPr>
          <w:sz w:val="20"/>
        </w:rPr>
      </w:pPr>
      <w:r>
        <w:rPr>
          <w:rFonts w:ascii="Courier New" w:hAnsi="Courier New"/>
          <w:sz w:val="20"/>
        </w:rPr>
        <w:t>Save</w:t>
      </w:r>
      <w:r>
        <w:rPr>
          <w:sz w:val="20"/>
        </w:rPr>
        <w:t xml:space="preserve">: Will save the changes and return to the screen with the list of </w:t>
      </w:r>
      <w:r>
        <w:rPr>
          <w:spacing w:val="-2"/>
          <w:sz w:val="20"/>
        </w:rPr>
        <w:t>Connector.</w:t>
      </w:r>
    </w:p>
    <w:p w14:paraId="0FECB047" w14:textId="77777777" w:rsidR="00954F89" w:rsidRDefault="00954F89">
      <w:pPr>
        <w:spacing w:before="50"/>
        <w:ind w:left="300"/>
        <w:rPr>
          <w:i/>
          <w:sz w:val="20"/>
        </w:rPr>
      </w:pPr>
    </w:p>
    <w:p w14:paraId="429BB078" w14:textId="2CB3FC8E" w:rsidR="000C2409" w:rsidRDefault="005E3753">
      <w:pPr>
        <w:spacing w:before="50"/>
        <w:ind w:left="300"/>
        <w:rPr>
          <w:i/>
          <w:sz w:val="20"/>
        </w:rPr>
      </w:pPr>
      <w:r>
        <w:rPr>
          <w:i/>
          <w:sz w:val="20"/>
        </w:rPr>
        <w:t xml:space="preserve">Delete </w:t>
      </w:r>
      <w:r>
        <w:rPr>
          <w:i/>
          <w:spacing w:val="-2"/>
          <w:sz w:val="20"/>
        </w:rPr>
        <w:t>Connector</w:t>
      </w:r>
    </w:p>
    <w:p w14:paraId="69CDBFA9" w14:textId="77777777" w:rsidR="000C2409" w:rsidRDefault="005E3753" w:rsidP="00954F89">
      <w:pPr>
        <w:pStyle w:val="BodyText"/>
        <w:spacing w:before="125" w:line="360" w:lineRule="auto"/>
        <w:ind w:left="300"/>
      </w:pPr>
      <w:r>
        <w:t xml:space="preserve">The </w:t>
      </w:r>
      <w:r>
        <w:rPr>
          <w:rFonts w:ascii="Courier New"/>
        </w:rPr>
        <w:t>DELETE</w:t>
      </w:r>
      <w:r>
        <w:rPr>
          <w:rFonts w:ascii="Courier New"/>
          <w:spacing w:val="-65"/>
        </w:rPr>
        <w:t xml:space="preserve"> </w:t>
      </w:r>
      <w:r>
        <w:t xml:space="preserve">button will permanently delete the </w:t>
      </w:r>
      <w:proofErr w:type="spellStart"/>
      <w:r>
        <w:t>Datasource</w:t>
      </w:r>
      <w:proofErr w:type="spellEnd"/>
      <w:r>
        <w:t xml:space="preserve"> </w:t>
      </w:r>
      <w:r>
        <w:rPr>
          <w:spacing w:val="-2"/>
        </w:rPr>
        <w:t>record.</w:t>
      </w:r>
    </w:p>
    <w:p w14:paraId="153EAEF5" w14:textId="77777777" w:rsidR="000C2409" w:rsidRDefault="005E3753" w:rsidP="00954F89">
      <w:pPr>
        <w:pStyle w:val="BodyText"/>
        <w:spacing w:before="110" w:line="360" w:lineRule="auto"/>
        <w:ind w:left="300" w:right="797"/>
      </w:pPr>
      <w:r>
        <w:t xml:space="preserve">Caution: when deleting a </w:t>
      </w:r>
      <w:proofErr w:type="spellStart"/>
      <w:r>
        <w:t>Datasource</w:t>
      </w:r>
      <w:proofErr w:type="spellEnd"/>
      <w:r>
        <w:t xml:space="preserve">, the system will also delete all records dependent on that </w:t>
      </w:r>
      <w:proofErr w:type="spellStart"/>
      <w:r>
        <w:t>Datasource</w:t>
      </w:r>
      <w:proofErr w:type="spellEnd"/>
      <w:r>
        <w:t>, which</w:t>
      </w:r>
      <w:r>
        <w:rPr>
          <w:spacing w:val="40"/>
        </w:rPr>
        <w:t xml:space="preserve"> </w:t>
      </w:r>
      <w:r>
        <w:t>include Connectors, Parameterizations of transformations and KEYLINKS</w:t>
      </w:r>
    </w:p>
    <w:p w14:paraId="20CAAA73" w14:textId="77777777" w:rsidR="000C2409" w:rsidRDefault="005E3753" w:rsidP="00954F89">
      <w:pPr>
        <w:pStyle w:val="BodyText"/>
        <w:spacing w:before="121" w:line="360" w:lineRule="auto"/>
        <w:ind w:left="300" w:right="797"/>
      </w:pPr>
      <w:r>
        <w:t>Deletion</w:t>
      </w:r>
      <w:r>
        <w:rPr>
          <w:spacing w:val="-3"/>
        </w:rPr>
        <w:t xml:space="preserve"> </w:t>
      </w:r>
      <w:r>
        <w:t>can</w:t>
      </w:r>
      <w:r>
        <w:rPr>
          <w:spacing w:val="-3"/>
        </w:rPr>
        <w:t xml:space="preserve"> </w:t>
      </w:r>
      <w:r>
        <w:t>also</w:t>
      </w:r>
      <w:r>
        <w:rPr>
          <w:spacing w:val="-3"/>
        </w:rPr>
        <w:t xml:space="preserve"> </w:t>
      </w:r>
      <w:r>
        <w:t>be</w:t>
      </w:r>
      <w:r>
        <w:rPr>
          <w:spacing w:val="-3"/>
        </w:rPr>
        <w:t xml:space="preserve"> </w:t>
      </w:r>
      <w:r>
        <w:t>performed</w:t>
      </w:r>
      <w:r>
        <w:rPr>
          <w:spacing w:val="-3"/>
        </w:rPr>
        <w:t xml:space="preserve"> </w:t>
      </w:r>
      <w:proofErr w:type="spellStart"/>
      <w:r>
        <w:t>en</w:t>
      </w:r>
      <w:proofErr w:type="spellEnd"/>
      <w:r>
        <w:rPr>
          <w:spacing w:val="-3"/>
        </w:rPr>
        <w:t xml:space="preserve"> </w:t>
      </w:r>
      <w:r>
        <w:t>bloc.</w:t>
      </w:r>
      <w:r>
        <w:rPr>
          <w:spacing w:val="-3"/>
        </w:rPr>
        <w:t xml:space="preserve"> </w:t>
      </w:r>
      <w:r>
        <w:t>On</w:t>
      </w:r>
      <w:r>
        <w:rPr>
          <w:spacing w:val="-3"/>
        </w:rPr>
        <w:t xml:space="preserve"> </w:t>
      </w:r>
      <w:r>
        <w:t>the</w:t>
      </w:r>
      <w:r>
        <w:rPr>
          <w:spacing w:val="-3"/>
        </w:rPr>
        <w:t xml:space="preserve"> </w:t>
      </w:r>
      <w:proofErr w:type="spellStart"/>
      <w:r>
        <w:t>Datasource</w:t>
      </w:r>
      <w:proofErr w:type="spellEnd"/>
      <w:r>
        <w:rPr>
          <w:spacing w:val="-3"/>
        </w:rPr>
        <w:t xml:space="preserve"> </w:t>
      </w:r>
      <w:r>
        <w:t>List</w:t>
      </w:r>
      <w:r>
        <w:rPr>
          <w:spacing w:val="-3"/>
        </w:rPr>
        <w:t xml:space="preserve"> </w:t>
      </w:r>
      <w:r>
        <w:t>screen,</w:t>
      </w:r>
      <w:r>
        <w:rPr>
          <w:spacing w:val="-3"/>
        </w:rPr>
        <w:t xml:space="preserve"> </w:t>
      </w:r>
      <w:r>
        <w:t>select</w:t>
      </w:r>
      <w:r>
        <w:rPr>
          <w:spacing w:val="-3"/>
        </w:rPr>
        <w:t xml:space="preserve"> </w:t>
      </w:r>
      <w:r>
        <w:t>all</w:t>
      </w:r>
      <w:r>
        <w:rPr>
          <w:spacing w:val="-3"/>
        </w:rPr>
        <w:t xml:space="preserve"> </w:t>
      </w:r>
      <w:r>
        <w:t>the</w:t>
      </w:r>
      <w:r>
        <w:rPr>
          <w:spacing w:val="-3"/>
        </w:rPr>
        <w:t xml:space="preserve"> </w:t>
      </w:r>
      <w:proofErr w:type="spellStart"/>
      <w:r>
        <w:t>Datasource</w:t>
      </w:r>
      <w:proofErr w:type="spellEnd"/>
      <w:r>
        <w:rPr>
          <w:spacing w:val="-3"/>
        </w:rPr>
        <w:t xml:space="preserve"> </w:t>
      </w:r>
      <w:r>
        <w:t>you</w:t>
      </w:r>
      <w:r>
        <w:rPr>
          <w:spacing w:val="-3"/>
        </w:rPr>
        <w:t xml:space="preserve"> </w:t>
      </w:r>
      <w:r>
        <w:t>want</w:t>
      </w:r>
      <w:r>
        <w:rPr>
          <w:spacing w:val="-3"/>
        </w:rPr>
        <w:t xml:space="preserve"> </w:t>
      </w:r>
      <w:r>
        <w:t>to</w:t>
      </w:r>
      <w:r>
        <w:rPr>
          <w:spacing w:val="-3"/>
        </w:rPr>
        <w:t xml:space="preserve"> </w:t>
      </w:r>
      <w:r>
        <w:t xml:space="preserve">delete, choose the Delete Selected Database </w:t>
      </w:r>
      <w:proofErr w:type="gramStart"/>
      <w:r>
        <w:t>action</w:t>
      </w:r>
      <w:proofErr w:type="gramEnd"/>
      <w:r>
        <w:t xml:space="preserve"> and click on the </w:t>
      </w:r>
      <w:r>
        <w:rPr>
          <w:rFonts w:ascii="Courier New"/>
        </w:rPr>
        <w:t>GO</w:t>
      </w:r>
      <w:r>
        <w:rPr>
          <w:rFonts w:ascii="Courier New"/>
          <w:spacing w:val="-51"/>
        </w:rPr>
        <w:t xml:space="preserve"> </w:t>
      </w:r>
      <w:r>
        <w:t>button.</w:t>
      </w:r>
    </w:p>
    <w:p w14:paraId="19F9AF28" w14:textId="77777777" w:rsidR="000C2409" w:rsidRDefault="005E3753" w:rsidP="00954F89">
      <w:pPr>
        <w:pStyle w:val="BodyText"/>
        <w:spacing w:before="105" w:line="360" w:lineRule="auto"/>
        <w:ind w:left="300" w:right="797"/>
      </w:pPr>
      <w:r>
        <w:t xml:space="preserve">Be careful, this elimination operation will be definitive for the </w:t>
      </w:r>
      <w:proofErr w:type="spellStart"/>
      <w:r>
        <w:t>Datasources</w:t>
      </w:r>
      <w:proofErr w:type="spellEnd"/>
      <w:r>
        <w:t xml:space="preserve"> and for all other records dependent on it, as already explained.</w:t>
      </w:r>
    </w:p>
    <w:p w14:paraId="32C2B431" w14:textId="77777777" w:rsidR="000C2409" w:rsidRDefault="005E3753">
      <w:pPr>
        <w:pStyle w:val="BodyText"/>
        <w:spacing w:before="11"/>
        <w:rPr>
          <w:sz w:val="13"/>
        </w:rPr>
      </w:pPr>
      <w:r>
        <w:rPr>
          <w:noProof/>
        </w:rPr>
        <mc:AlternateContent>
          <mc:Choice Requires="wps">
            <w:drawing>
              <wp:anchor distT="0" distB="0" distL="0" distR="0" simplePos="0" relativeHeight="487622656" behindDoc="1" locked="0" layoutInCell="1" allowOverlap="1" wp14:anchorId="0FAE1B9C" wp14:editId="502A2BBC">
                <wp:simplePos x="0" y="0"/>
                <wp:positionH relativeFrom="page">
                  <wp:posOffset>381200</wp:posOffset>
                </wp:positionH>
                <wp:positionV relativeFrom="paragraph">
                  <wp:posOffset>121459</wp:posOffset>
                </wp:positionV>
                <wp:extent cx="6670675" cy="259079"/>
                <wp:effectExtent l="0" t="0" r="9525" b="8255"/>
                <wp:wrapTopAndBottom/>
                <wp:docPr id="95" name="Text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0EFD19F0" w14:textId="77777777" w:rsidR="000C2409" w:rsidRDefault="005E3753">
                            <w:pPr>
                              <w:spacing w:before="126" w:line="275" w:lineRule="exact"/>
                              <w:ind w:left="197"/>
                              <w:rPr>
                                <w:b/>
                                <w:color w:val="000000"/>
                              </w:rPr>
                            </w:pPr>
                            <w:bookmarkStart w:id="80" w:name="Group"/>
                            <w:bookmarkStart w:id="81" w:name="_bookmark45"/>
                            <w:bookmarkEnd w:id="80"/>
                            <w:bookmarkEnd w:id="81"/>
                            <w:r>
                              <w:rPr>
                                <w:b/>
                                <w:color w:val="1F425B"/>
                                <w:spacing w:val="-2"/>
                              </w:rPr>
                              <w:t>Group</w:t>
                            </w:r>
                          </w:p>
                        </w:txbxContent>
                      </wps:txbx>
                      <wps:bodyPr wrap="square" lIns="0" tIns="0" rIns="0" bIns="0" rtlCol="0">
                        <a:noAutofit/>
                      </wps:bodyPr>
                    </wps:wsp>
                  </a:graphicData>
                </a:graphic>
              </wp:anchor>
            </w:drawing>
          </mc:Choice>
          <mc:Fallback>
            <w:pict>
              <v:shape w14:anchorId="0FAE1B9C" id="Textbox 95" o:spid="_x0000_s1049" type="#_x0000_t202" style="position:absolute;margin-left:30pt;margin-top:9.55pt;width:525.25pt;height:20.4pt;z-index:-15693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" filled="f" stroked="f" strokeweight=".1058mm">
                <v:textbox inset="0,0,0,0">
                  <w:txbxContent>
                    <w:p w14:paraId="0EFD19F0" w14:textId="77777777" w:rsidR="000C2409" w:rsidRDefault="005E3753">
                      <w:pPr>
                        <w:spacing w:before="126" w:line="275" w:lineRule="exact"/>
                        <w:ind w:left="197"/>
                        <w:rPr>
                          <w:b/>
                          <w:color w:val="000000"/>
                        </w:rPr>
                      </w:pPr>
                      <w:bookmarkStart w:id="125" w:name="Group"/>
                      <w:bookmarkStart w:id="126" w:name="_bookmark45"/>
                      <w:bookmarkEnd w:id="125"/>
                      <w:bookmarkEnd w:id="126"/>
                      <w:r>
                        <w:rPr>
                          <w:b/>
                          <w:color w:val="1F425B"/>
                          <w:spacing w:val="-2"/>
                        </w:rPr>
                        <w:t>Group</w:t>
                      </w:r>
                    </w:p>
                  </w:txbxContent>
                </v:textbox>
                <w10:wrap type="topAndBottom" anchorx="page"/>
              </v:shape>
            </w:pict>
          </mc:Fallback>
        </mc:AlternateContent>
      </w:r>
    </w:p>
    <w:p w14:paraId="72879D6E" w14:textId="77777777" w:rsidR="000C2409" w:rsidRDefault="005E3753" w:rsidP="00B85499">
      <w:pPr>
        <w:pStyle w:val="BodyText"/>
        <w:spacing w:before="130" w:line="360" w:lineRule="auto"/>
        <w:ind w:left="300" w:right="797"/>
        <w:jc w:val="both"/>
      </w:pPr>
      <w:r>
        <w:t xml:space="preserve">The group master data acts as a qualitative characteristic for the </w:t>
      </w:r>
      <w:hyperlink w:anchor="_bookmark49" w:history="1">
        <w:r>
          <w:t>Term</w:t>
        </w:r>
      </w:hyperlink>
      <w:r>
        <w:t xml:space="preserve"> being the highest level of the hierarchical structure, followed by the </w:t>
      </w:r>
      <w:hyperlink w:anchor="_bookmark47" w:history="1">
        <w:r>
          <w:t>Category</w:t>
        </w:r>
      </w:hyperlink>
      <w:r>
        <w:t xml:space="preserve"> and then the </w:t>
      </w:r>
      <w:hyperlink w:anchor="_bookmark49" w:history="1">
        <w:r>
          <w:t>Term</w:t>
        </w:r>
      </w:hyperlink>
      <w:r>
        <w:t>.</w:t>
      </w:r>
    </w:p>
    <w:p w14:paraId="57AF78CD" w14:textId="77777777" w:rsidR="000C2409" w:rsidRDefault="005E3753" w:rsidP="00B85499">
      <w:pPr>
        <w:pStyle w:val="BodyText"/>
        <w:spacing w:before="120" w:line="360" w:lineRule="auto"/>
        <w:ind w:left="300" w:right="797"/>
        <w:jc w:val="both"/>
      </w:pPr>
      <w:r>
        <w:t xml:space="preserve">The system uses the Group information as a filter in queries and other interfaces. An example of the use of Group will be the </w:t>
      </w:r>
      <w:hyperlink w:anchor="_bookmark26" w:history="1">
        <w:r>
          <w:t>Gene Exposome Report</w:t>
        </w:r>
      </w:hyperlink>
      <w:r>
        <w:t>, in which the system will use the Group to select which Term will be considered as Exposome.</w:t>
      </w:r>
    </w:p>
    <w:p w14:paraId="229EC7C0" w14:textId="77777777" w:rsidR="000C2409" w:rsidRDefault="005E3753" w:rsidP="00B85499">
      <w:pPr>
        <w:pStyle w:val="BodyText"/>
        <w:spacing w:before="92" w:line="360" w:lineRule="auto"/>
        <w:ind w:left="300" w:right="797"/>
      </w:pPr>
      <w:r>
        <w:t xml:space="preserve">The Group data will be stored in the </w:t>
      </w:r>
      <w:proofErr w:type="spellStart"/>
      <w:r>
        <w:t>ge_group</w:t>
      </w:r>
      <w:proofErr w:type="spellEnd"/>
      <w:r>
        <w:t xml:space="preserve"> table of the IGEM DB defined in the initial parameters. The available fields are:</w:t>
      </w:r>
    </w:p>
    <w:p w14:paraId="03FC1C5D" w14:textId="77777777" w:rsidR="000C2409" w:rsidRDefault="005E3753">
      <w:pPr>
        <w:pStyle w:val="ListParagraph"/>
        <w:numPr>
          <w:ilvl w:val="0"/>
          <w:numId w:val="2"/>
        </w:numPr>
        <w:tabs>
          <w:tab w:val="left" w:pos="1159"/>
        </w:tabs>
        <w:spacing w:before="0"/>
        <w:ind w:left="1159" w:hanging="179"/>
        <w:rPr>
          <w:sz w:val="20"/>
        </w:rPr>
      </w:pPr>
      <w:r>
        <w:rPr>
          <w:i/>
          <w:sz w:val="20"/>
        </w:rPr>
        <w:t>ID</w:t>
      </w:r>
      <w:r>
        <w:rPr>
          <w:sz w:val="20"/>
        </w:rPr>
        <w:t xml:space="preserve">: </w:t>
      </w:r>
      <w:proofErr w:type="spellStart"/>
      <w:r>
        <w:rPr>
          <w:sz w:val="20"/>
        </w:rPr>
        <w:t>GE.db</w:t>
      </w:r>
      <w:proofErr w:type="spellEnd"/>
      <w:r>
        <w:rPr>
          <w:sz w:val="20"/>
        </w:rPr>
        <w:t xml:space="preserve"> internal </w:t>
      </w:r>
      <w:r>
        <w:rPr>
          <w:spacing w:val="-5"/>
          <w:sz w:val="20"/>
        </w:rPr>
        <w:t>key</w:t>
      </w:r>
    </w:p>
    <w:p w14:paraId="79D8D21B" w14:textId="77777777" w:rsidR="000C2409" w:rsidRDefault="005E3753">
      <w:pPr>
        <w:pStyle w:val="ListParagraph"/>
        <w:numPr>
          <w:ilvl w:val="0"/>
          <w:numId w:val="2"/>
        </w:numPr>
        <w:tabs>
          <w:tab w:val="left" w:pos="1159"/>
        </w:tabs>
        <w:ind w:left="1159" w:hanging="179"/>
        <w:rPr>
          <w:sz w:val="20"/>
        </w:rPr>
      </w:pPr>
      <w:r>
        <w:rPr>
          <w:i/>
          <w:sz w:val="20"/>
        </w:rPr>
        <w:t>group</w:t>
      </w:r>
      <w:r>
        <w:rPr>
          <w:sz w:val="20"/>
        </w:rPr>
        <w:t xml:space="preserve">: Abbreviated name of the </w:t>
      </w:r>
      <w:r>
        <w:rPr>
          <w:spacing w:val="-2"/>
          <w:sz w:val="20"/>
        </w:rPr>
        <w:t>Group</w:t>
      </w:r>
    </w:p>
    <w:p w14:paraId="0E014A1A" w14:textId="77777777" w:rsidR="000C2409" w:rsidRDefault="005E3753">
      <w:pPr>
        <w:pStyle w:val="ListParagraph"/>
        <w:numPr>
          <w:ilvl w:val="0"/>
          <w:numId w:val="2"/>
        </w:numPr>
        <w:tabs>
          <w:tab w:val="left" w:pos="1159"/>
        </w:tabs>
        <w:ind w:left="1159" w:hanging="179"/>
        <w:rPr>
          <w:sz w:val="20"/>
        </w:rPr>
      </w:pPr>
      <w:r>
        <w:rPr>
          <w:i/>
          <w:sz w:val="20"/>
        </w:rPr>
        <w:t>Description</w:t>
      </w:r>
      <w:r>
        <w:rPr>
          <w:sz w:val="20"/>
        </w:rPr>
        <w:t xml:space="preserve">: Description for identifying and consulting the </w:t>
      </w:r>
      <w:r>
        <w:rPr>
          <w:spacing w:val="-2"/>
          <w:sz w:val="20"/>
        </w:rPr>
        <w:t>Group</w:t>
      </w:r>
    </w:p>
    <w:p w14:paraId="5E8F81F4" w14:textId="77777777" w:rsidR="00B85499" w:rsidRDefault="00B85499" w:rsidP="00B85499">
      <w:pPr>
        <w:pStyle w:val="BodyText"/>
        <w:spacing w:before="50" w:line="360" w:lineRule="auto"/>
        <w:ind w:left="300"/>
      </w:pPr>
    </w:p>
    <w:p w14:paraId="62847753" w14:textId="4201EA8A" w:rsidR="000C2409" w:rsidRDefault="005E3753" w:rsidP="00B85499">
      <w:pPr>
        <w:pStyle w:val="BodyText"/>
        <w:spacing w:before="50" w:line="360" w:lineRule="auto"/>
        <w:ind w:left="300"/>
      </w:pPr>
      <w:r>
        <w:t xml:space="preserve">The inclusion of new data can be performed via the process </w:t>
      </w:r>
      <w:proofErr w:type="spellStart"/>
      <w:proofErr w:type="gramStart"/>
      <w:r>
        <w:rPr>
          <w:rFonts w:ascii="Courier New"/>
        </w:rPr>
        <w:t>db</w:t>
      </w:r>
      <w:proofErr w:type="spellEnd"/>
      <w:r>
        <w:rPr>
          <w:rFonts w:ascii="Courier New"/>
          <w:spacing w:val="-65"/>
        </w:rPr>
        <w:t xml:space="preserve"> </w:t>
      </w:r>
      <w:r>
        <w:t>.</w:t>
      </w:r>
      <w:proofErr w:type="gramEnd"/>
      <w:r>
        <w:t xml:space="preserve"> On the command </w:t>
      </w:r>
      <w:r>
        <w:rPr>
          <w:spacing w:val="-2"/>
        </w:rPr>
        <w:t>line:</w:t>
      </w:r>
    </w:p>
    <w:p w14:paraId="0EE2879E" w14:textId="77777777" w:rsidR="000C2409" w:rsidRDefault="005E3753" w:rsidP="00B85499">
      <w:pPr>
        <w:pStyle w:val="BodyText"/>
        <w:spacing w:before="141" w:line="360" w:lineRule="auto"/>
        <w:ind w:left="388"/>
        <w:rPr>
          <w:rFonts w:ascii="Courier New"/>
        </w:rPr>
      </w:pPr>
      <w:r>
        <w:rPr>
          <w:rFonts w:ascii="Courier New"/>
        </w:rPr>
        <w:t xml:space="preserve">$ python manage.py </w:t>
      </w:r>
      <w:proofErr w:type="spellStart"/>
      <w:r>
        <w:rPr>
          <w:rFonts w:ascii="Courier New"/>
        </w:rPr>
        <w:t>db</w:t>
      </w:r>
      <w:proofErr w:type="spellEnd"/>
      <w:r>
        <w:rPr>
          <w:rFonts w:ascii="Courier New"/>
        </w:rPr>
        <w:t xml:space="preserve"> --</w:t>
      </w:r>
      <w:proofErr w:type="spellStart"/>
      <w:r>
        <w:rPr>
          <w:rFonts w:ascii="Courier New"/>
        </w:rPr>
        <w:t>load_data</w:t>
      </w:r>
      <w:proofErr w:type="spellEnd"/>
      <w:r>
        <w:rPr>
          <w:rFonts w:ascii="Courier New"/>
        </w:rPr>
        <w:t xml:space="preserve"> "table='</w:t>
      </w:r>
      <w:proofErr w:type="spellStart"/>
      <w:r>
        <w:rPr>
          <w:rFonts w:ascii="Courier New"/>
        </w:rPr>
        <w:t>term_group</w:t>
      </w:r>
      <w:proofErr w:type="spellEnd"/>
      <w:r>
        <w:rPr>
          <w:rFonts w:ascii="Courier New"/>
        </w:rPr>
        <w:t xml:space="preserve">, </w:t>
      </w:r>
      <w:r>
        <w:rPr>
          <w:rFonts w:ascii="Courier New"/>
          <w:spacing w:val="-2"/>
        </w:rPr>
        <w:t>path='{</w:t>
      </w:r>
      <w:proofErr w:type="spellStart"/>
      <w:r>
        <w:rPr>
          <w:rFonts w:ascii="Courier New"/>
          <w:spacing w:val="-2"/>
        </w:rPr>
        <w:t>your_path</w:t>
      </w:r>
      <w:proofErr w:type="spellEnd"/>
      <w:r>
        <w:rPr>
          <w:rFonts w:ascii="Courier New"/>
          <w:spacing w:val="-2"/>
        </w:rPr>
        <w:t>}/term_group.csv'"</w:t>
      </w:r>
    </w:p>
    <w:p w14:paraId="2379716C" w14:textId="77777777" w:rsidR="000C2409" w:rsidRDefault="005E3753" w:rsidP="00B85499">
      <w:pPr>
        <w:pStyle w:val="BodyText"/>
        <w:spacing w:before="158" w:line="360" w:lineRule="auto"/>
        <w:ind w:left="300"/>
      </w:pPr>
      <w:r>
        <w:t xml:space="preserve">Other commands and functions for manipulating master data can be found in the database management </w:t>
      </w:r>
      <w:r>
        <w:rPr>
          <w:spacing w:val="-4"/>
        </w:rPr>
        <w:t>tab.</w:t>
      </w:r>
    </w:p>
    <w:p w14:paraId="0500F87B" w14:textId="77777777" w:rsidR="000C2409" w:rsidRDefault="005E3753" w:rsidP="00B85499">
      <w:pPr>
        <w:pStyle w:val="BodyText"/>
        <w:spacing w:before="125" w:line="360" w:lineRule="auto"/>
        <w:ind w:left="300" w:right="797"/>
      </w:pPr>
      <w:r>
        <w:t>CAUTION:</w:t>
      </w:r>
      <w:r>
        <w:rPr>
          <w:spacing w:val="26"/>
        </w:rPr>
        <w:t xml:space="preserve"> </w:t>
      </w:r>
      <w:r>
        <w:t>As</w:t>
      </w:r>
      <w:r>
        <w:rPr>
          <w:spacing w:val="26"/>
        </w:rPr>
        <w:t xml:space="preserve"> </w:t>
      </w:r>
      <w:proofErr w:type="spellStart"/>
      <w:r>
        <w:t>GE.db</w:t>
      </w:r>
      <w:proofErr w:type="spellEnd"/>
      <w:r>
        <w:rPr>
          <w:spacing w:val="26"/>
        </w:rPr>
        <w:t xml:space="preserve"> </w:t>
      </w:r>
      <w:r>
        <w:t>is</w:t>
      </w:r>
      <w:r>
        <w:rPr>
          <w:spacing w:val="26"/>
        </w:rPr>
        <w:t xml:space="preserve"> </w:t>
      </w:r>
      <w:r>
        <w:t>a</w:t>
      </w:r>
      <w:r>
        <w:rPr>
          <w:spacing w:val="26"/>
        </w:rPr>
        <w:t xml:space="preserve"> </w:t>
      </w:r>
      <w:r>
        <w:t>correlational</w:t>
      </w:r>
      <w:r>
        <w:rPr>
          <w:spacing w:val="26"/>
        </w:rPr>
        <w:t xml:space="preserve"> </w:t>
      </w:r>
      <w:r>
        <w:t>base</w:t>
      </w:r>
      <w:r>
        <w:rPr>
          <w:spacing w:val="26"/>
        </w:rPr>
        <w:t xml:space="preserve"> </w:t>
      </w:r>
      <w:r>
        <w:t>with</w:t>
      </w:r>
      <w:r>
        <w:rPr>
          <w:spacing w:val="26"/>
        </w:rPr>
        <w:t xml:space="preserve"> </w:t>
      </w:r>
      <w:r>
        <w:t>key</w:t>
      </w:r>
      <w:r>
        <w:rPr>
          <w:spacing w:val="26"/>
        </w:rPr>
        <w:t xml:space="preserve"> </w:t>
      </w:r>
      <w:r>
        <w:t>integrity,</w:t>
      </w:r>
      <w:r>
        <w:rPr>
          <w:spacing w:val="26"/>
        </w:rPr>
        <w:t xml:space="preserve"> </w:t>
      </w:r>
      <w:r>
        <w:t>all</w:t>
      </w:r>
      <w:r>
        <w:rPr>
          <w:spacing w:val="26"/>
        </w:rPr>
        <w:t xml:space="preserve"> </w:t>
      </w:r>
      <w:r>
        <w:t>records</w:t>
      </w:r>
      <w:r>
        <w:rPr>
          <w:spacing w:val="26"/>
        </w:rPr>
        <w:t xml:space="preserve"> </w:t>
      </w:r>
      <w:r>
        <w:t>linked</w:t>
      </w:r>
      <w:r>
        <w:rPr>
          <w:spacing w:val="26"/>
        </w:rPr>
        <w:t xml:space="preserve"> </w:t>
      </w:r>
      <w:r>
        <w:t>to</w:t>
      </w:r>
      <w:r>
        <w:rPr>
          <w:spacing w:val="26"/>
        </w:rPr>
        <w:t xml:space="preserve"> </w:t>
      </w:r>
      <w:r>
        <w:t>the</w:t>
      </w:r>
      <w:r>
        <w:rPr>
          <w:spacing w:val="26"/>
        </w:rPr>
        <w:t xml:space="preserve"> </w:t>
      </w:r>
      <w:r>
        <w:t>deleted</w:t>
      </w:r>
      <w:r>
        <w:rPr>
          <w:spacing w:val="26"/>
        </w:rPr>
        <w:t xml:space="preserve"> </w:t>
      </w:r>
      <w:r>
        <w:t>data</w:t>
      </w:r>
      <w:r>
        <w:rPr>
          <w:spacing w:val="26"/>
        </w:rPr>
        <w:t xml:space="preserve"> </w:t>
      </w:r>
      <w:r>
        <w:t>will</w:t>
      </w:r>
      <w:r>
        <w:rPr>
          <w:spacing w:val="26"/>
        </w:rPr>
        <w:t xml:space="preserve"> </w:t>
      </w:r>
      <w:r>
        <w:t>also</w:t>
      </w:r>
      <w:r>
        <w:rPr>
          <w:spacing w:val="26"/>
        </w:rPr>
        <w:t xml:space="preserve"> </w:t>
      </w:r>
      <w:r>
        <w:t xml:space="preserve">be deleted, which includes Term and </w:t>
      </w:r>
      <w:proofErr w:type="spellStart"/>
      <w:r>
        <w:t>TermMap</w:t>
      </w:r>
      <w:proofErr w:type="spellEnd"/>
      <w:r>
        <w:t xml:space="preserve"> information</w:t>
      </w:r>
    </w:p>
    <w:p w14:paraId="11493BA9" w14:textId="77777777" w:rsidR="000C2409" w:rsidRDefault="005E3753" w:rsidP="00B85499">
      <w:pPr>
        <w:pStyle w:val="Heading1"/>
        <w:spacing w:before="119" w:line="360" w:lineRule="auto"/>
      </w:pPr>
      <w:r>
        <w:t xml:space="preserve">Web </w:t>
      </w:r>
      <w:r>
        <w:rPr>
          <w:spacing w:val="-2"/>
        </w:rPr>
        <w:t>Interface</w:t>
      </w:r>
    </w:p>
    <w:p w14:paraId="3FAC242A" w14:textId="77777777" w:rsidR="000C2409" w:rsidRDefault="005E3753">
      <w:pPr>
        <w:pStyle w:val="BodyText"/>
        <w:spacing w:before="143"/>
        <w:ind w:left="300"/>
      </w:pPr>
      <w:r>
        <w:t xml:space="preserve">On the Group screen, we will have options to consult, modify, </w:t>
      </w:r>
      <w:proofErr w:type="gramStart"/>
      <w:r>
        <w:t>add</w:t>
      </w:r>
      <w:proofErr w:type="gramEnd"/>
      <w:r>
        <w:t xml:space="preserve"> and eliminate </w:t>
      </w:r>
      <w:r>
        <w:rPr>
          <w:spacing w:val="-2"/>
        </w:rPr>
        <w:t>Group.</w:t>
      </w:r>
    </w:p>
    <w:p w14:paraId="49F4447C" w14:textId="7F0C2890" w:rsidR="000C2409" w:rsidRDefault="000C2409">
      <w:pPr>
        <w:pStyle w:val="BodyText"/>
        <w:spacing w:before="8"/>
        <w:rPr>
          <w:sz w:val="7"/>
        </w:rPr>
      </w:pPr>
    </w:p>
    <w:p w14:paraId="3AF43219" w14:textId="5FB9C738" w:rsidR="000C2409" w:rsidRDefault="005E3753">
      <w:pPr>
        <w:pStyle w:val="BodyText"/>
        <w:spacing w:before="194"/>
        <w:ind w:left="300"/>
      </w:pPr>
      <w:r>
        <w:t xml:space="preserve">On the first screen, we have a view of all available Group. To consult, click a desired </w:t>
      </w:r>
      <w:r>
        <w:rPr>
          <w:spacing w:val="-2"/>
        </w:rPr>
        <w:t>Group.</w:t>
      </w:r>
    </w:p>
    <w:p w14:paraId="3ACFDB32" w14:textId="6D23DC4A" w:rsidR="000C2409" w:rsidRDefault="00B85499" w:rsidP="00B85499">
      <w:pPr>
        <w:pStyle w:val="BodyText"/>
        <w:rPr>
          <w:sz w:val="10"/>
        </w:rPr>
      </w:pPr>
      <w:r>
        <w:rPr>
          <w:noProof/>
        </w:rPr>
        <w:lastRenderedPageBreak/>
        <w:drawing>
          <wp:anchor distT="0" distB="0" distL="0" distR="0" simplePos="0" relativeHeight="487623168" behindDoc="1" locked="0" layoutInCell="1" allowOverlap="1" wp14:anchorId="071FE85C" wp14:editId="00DECB8A">
            <wp:simplePos x="0" y="0"/>
            <wp:positionH relativeFrom="page">
              <wp:posOffset>927735</wp:posOffset>
            </wp:positionH>
            <wp:positionV relativeFrom="paragraph">
              <wp:posOffset>195580</wp:posOffset>
            </wp:positionV>
            <wp:extent cx="5481955" cy="2781935"/>
            <wp:effectExtent l="0" t="0" r="4445"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48" cstate="print"/>
                    <a:stretch>
                      <a:fillRect/>
                    </a:stretch>
                  </pic:blipFill>
                  <pic:spPr>
                    <a:xfrm>
                      <a:off x="0" y="0"/>
                      <a:ext cx="5481955" cy="2781935"/>
                    </a:xfrm>
                    <a:prstGeom prst="rect">
                      <a:avLst/>
                    </a:prstGeom>
                  </pic:spPr>
                </pic:pic>
              </a:graphicData>
            </a:graphic>
            <wp14:sizeRelH relativeFrom="margin">
              <wp14:pctWidth>0</wp14:pctWidth>
            </wp14:sizeRelH>
            <wp14:sizeRelV relativeFrom="margin">
              <wp14:pctHeight>0</wp14:pctHeight>
            </wp14:sizeRelV>
          </wp:anchor>
        </w:drawing>
      </w:r>
    </w:p>
    <w:p w14:paraId="5318E6ED" w14:textId="4B7EEB8B" w:rsidR="000C2409" w:rsidRDefault="000C2409">
      <w:pPr>
        <w:pStyle w:val="BodyText"/>
        <w:ind w:left="300"/>
      </w:pPr>
    </w:p>
    <w:p w14:paraId="7D600329" w14:textId="77777777" w:rsidR="000C2409" w:rsidRPr="00B85499" w:rsidRDefault="005E3753" w:rsidP="00B85499">
      <w:pPr>
        <w:pStyle w:val="Heading1"/>
        <w:spacing w:before="152" w:line="360" w:lineRule="auto"/>
        <w:ind w:right="797"/>
        <w:rPr>
          <w:b w:val="0"/>
          <w:bCs w:val="0"/>
        </w:rPr>
      </w:pPr>
      <w:r w:rsidRPr="00B85499">
        <w:rPr>
          <w:b w:val="0"/>
          <w:bCs w:val="0"/>
        </w:rPr>
        <w:t>On</w:t>
      </w:r>
      <w:r w:rsidRPr="00B85499">
        <w:rPr>
          <w:b w:val="0"/>
          <w:bCs w:val="0"/>
          <w:spacing w:val="-2"/>
        </w:rPr>
        <w:t xml:space="preserve"> </w:t>
      </w:r>
      <w:r w:rsidRPr="00B85499">
        <w:rPr>
          <w:b w:val="0"/>
          <w:bCs w:val="0"/>
        </w:rPr>
        <w:t>the</w:t>
      </w:r>
      <w:r w:rsidRPr="00B85499">
        <w:rPr>
          <w:b w:val="0"/>
          <w:bCs w:val="0"/>
          <w:spacing w:val="-2"/>
        </w:rPr>
        <w:t xml:space="preserve"> </w:t>
      </w:r>
      <w:r w:rsidRPr="00B85499">
        <w:rPr>
          <w:b w:val="0"/>
          <w:bCs w:val="0"/>
        </w:rPr>
        <w:t>next</w:t>
      </w:r>
      <w:r w:rsidRPr="00B85499">
        <w:rPr>
          <w:b w:val="0"/>
          <w:bCs w:val="0"/>
          <w:spacing w:val="-2"/>
        </w:rPr>
        <w:t xml:space="preserve"> </w:t>
      </w:r>
      <w:r w:rsidRPr="00B85499">
        <w:rPr>
          <w:b w:val="0"/>
          <w:bCs w:val="0"/>
        </w:rPr>
        <w:t>screen,</w:t>
      </w:r>
      <w:r w:rsidRPr="00B85499">
        <w:rPr>
          <w:b w:val="0"/>
          <w:bCs w:val="0"/>
          <w:spacing w:val="-2"/>
        </w:rPr>
        <w:t xml:space="preserve"> </w:t>
      </w:r>
      <w:r w:rsidRPr="00B85499">
        <w:rPr>
          <w:b w:val="0"/>
          <w:bCs w:val="0"/>
        </w:rPr>
        <w:t>we</w:t>
      </w:r>
      <w:r w:rsidRPr="00B85499">
        <w:rPr>
          <w:b w:val="0"/>
          <w:bCs w:val="0"/>
          <w:spacing w:val="-2"/>
        </w:rPr>
        <w:t xml:space="preserve"> </w:t>
      </w:r>
      <w:r w:rsidRPr="00B85499">
        <w:rPr>
          <w:b w:val="0"/>
          <w:bCs w:val="0"/>
        </w:rPr>
        <w:t>have</w:t>
      </w:r>
      <w:r w:rsidRPr="00B85499">
        <w:rPr>
          <w:b w:val="0"/>
          <w:bCs w:val="0"/>
          <w:spacing w:val="-2"/>
        </w:rPr>
        <w:t xml:space="preserve"> </w:t>
      </w:r>
      <w:r w:rsidRPr="00B85499">
        <w:rPr>
          <w:b w:val="0"/>
          <w:bCs w:val="0"/>
        </w:rPr>
        <w:t>all</w:t>
      </w:r>
      <w:r w:rsidRPr="00B85499">
        <w:rPr>
          <w:b w:val="0"/>
          <w:bCs w:val="0"/>
          <w:spacing w:val="-2"/>
        </w:rPr>
        <w:t xml:space="preserve"> </w:t>
      </w:r>
      <w:r w:rsidRPr="00B85499">
        <w:rPr>
          <w:b w:val="0"/>
          <w:bCs w:val="0"/>
        </w:rPr>
        <w:t>the</w:t>
      </w:r>
      <w:r w:rsidRPr="00B85499">
        <w:rPr>
          <w:b w:val="0"/>
          <w:bCs w:val="0"/>
          <w:spacing w:val="-2"/>
        </w:rPr>
        <w:t xml:space="preserve"> </w:t>
      </w:r>
      <w:r w:rsidRPr="00B85499">
        <w:rPr>
          <w:b w:val="0"/>
          <w:bCs w:val="0"/>
        </w:rPr>
        <w:t>Group</w:t>
      </w:r>
      <w:r w:rsidRPr="00B85499">
        <w:rPr>
          <w:b w:val="0"/>
          <w:bCs w:val="0"/>
          <w:spacing w:val="-2"/>
        </w:rPr>
        <w:t xml:space="preserve"> </w:t>
      </w:r>
      <w:r w:rsidRPr="00B85499">
        <w:rPr>
          <w:b w:val="0"/>
          <w:bCs w:val="0"/>
        </w:rPr>
        <w:t>fields</w:t>
      </w:r>
      <w:r w:rsidRPr="00B85499">
        <w:rPr>
          <w:b w:val="0"/>
          <w:bCs w:val="0"/>
          <w:spacing w:val="-2"/>
        </w:rPr>
        <w:t xml:space="preserve"> </w:t>
      </w:r>
      <w:r w:rsidRPr="00B85499">
        <w:rPr>
          <w:b w:val="0"/>
          <w:bCs w:val="0"/>
        </w:rPr>
        <w:t>open</w:t>
      </w:r>
      <w:r w:rsidRPr="00B85499">
        <w:rPr>
          <w:b w:val="0"/>
          <w:bCs w:val="0"/>
          <w:spacing w:val="-2"/>
        </w:rPr>
        <w:t xml:space="preserve"> </w:t>
      </w:r>
      <w:r w:rsidRPr="00B85499">
        <w:rPr>
          <w:b w:val="0"/>
          <w:bCs w:val="0"/>
        </w:rPr>
        <w:t>for</w:t>
      </w:r>
      <w:r w:rsidRPr="00B85499">
        <w:rPr>
          <w:b w:val="0"/>
          <w:bCs w:val="0"/>
          <w:spacing w:val="-2"/>
        </w:rPr>
        <w:t xml:space="preserve"> </w:t>
      </w:r>
      <w:r w:rsidRPr="00B85499">
        <w:rPr>
          <w:b w:val="0"/>
          <w:bCs w:val="0"/>
        </w:rPr>
        <w:t>modifications.</w:t>
      </w:r>
      <w:r w:rsidRPr="00B85499">
        <w:rPr>
          <w:b w:val="0"/>
          <w:bCs w:val="0"/>
          <w:spacing w:val="-2"/>
        </w:rPr>
        <w:t xml:space="preserve"> </w:t>
      </w:r>
      <w:r w:rsidRPr="00B85499">
        <w:rPr>
          <w:b w:val="0"/>
          <w:bCs w:val="0"/>
        </w:rPr>
        <w:t>To</w:t>
      </w:r>
      <w:r w:rsidRPr="00B85499">
        <w:rPr>
          <w:b w:val="0"/>
          <w:bCs w:val="0"/>
          <w:spacing w:val="-2"/>
        </w:rPr>
        <w:t xml:space="preserve"> </w:t>
      </w:r>
      <w:r w:rsidRPr="00B85499">
        <w:rPr>
          <w:b w:val="0"/>
          <w:bCs w:val="0"/>
        </w:rPr>
        <w:t>modify,</w:t>
      </w:r>
      <w:r w:rsidRPr="00B85499">
        <w:rPr>
          <w:b w:val="0"/>
          <w:bCs w:val="0"/>
          <w:spacing w:val="-2"/>
        </w:rPr>
        <w:t xml:space="preserve"> </w:t>
      </w:r>
      <w:r w:rsidRPr="00B85499">
        <w:rPr>
          <w:b w:val="0"/>
          <w:bCs w:val="0"/>
        </w:rPr>
        <w:t>change</w:t>
      </w:r>
      <w:r w:rsidRPr="00B85499">
        <w:rPr>
          <w:b w:val="0"/>
          <w:bCs w:val="0"/>
          <w:spacing w:val="-2"/>
        </w:rPr>
        <w:t xml:space="preserve"> </w:t>
      </w:r>
      <w:r w:rsidRPr="00B85499">
        <w:rPr>
          <w:b w:val="0"/>
          <w:bCs w:val="0"/>
        </w:rPr>
        <w:t>the</w:t>
      </w:r>
      <w:r w:rsidRPr="00B85499">
        <w:rPr>
          <w:b w:val="0"/>
          <w:bCs w:val="0"/>
          <w:spacing w:val="-2"/>
        </w:rPr>
        <w:t xml:space="preserve"> </w:t>
      </w:r>
      <w:r w:rsidRPr="00B85499">
        <w:rPr>
          <w:b w:val="0"/>
          <w:bCs w:val="0"/>
        </w:rPr>
        <w:t>desired information and select one of the three button options:</w:t>
      </w:r>
    </w:p>
    <w:p w14:paraId="58A9366A" w14:textId="77777777" w:rsidR="000C2409" w:rsidRDefault="005E3753" w:rsidP="00B85499">
      <w:pPr>
        <w:pStyle w:val="ListParagraph"/>
        <w:numPr>
          <w:ilvl w:val="0"/>
          <w:numId w:val="2"/>
        </w:numPr>
        <w:tabs>
          <w:tab w:val="left" w:pos="1160"/>
        </w:tabs>
        <w:spacing w:before="0"/>
        <w:ind w:right="797"/>
        <w:rPr>
          <w:sz w:val="20"/>
        </w:rPr>
      </w:pPr>
      <w:r>
        <w:rPr>
          <w:rFonts w:ascii="Courier New" w:hAnsi="Courier New"/>
          <w:sz w:val="20"/>
        </w:rPr>
        <w:t>Save and add another</w:t>
      </w:r>
      <w:r>
        <w:rPr>
          <w:sz w:val="20"/>
        </w:rPr>
        <w:t>:</w:t>
      </w:r>
      <w:r>
        <w:rPr>
          <w:spacing w:val="16"/>
          <w:sz w:val="20"/>
        </w:rPr>
        <w:t xml:space="preserve"> </w:t>
      </w:r>
      <w:r>
        <w:rPr>
          <w:sz w:val="20"/>
        </w:rPr>
        <w:t>Will</w:t>
      </w:r>
      <w:r>
        <w:rPr>
          <w:spacing w:val="16"/>
          <w:sz w:val="20"/>
        </w:rPr>
        <w:t xml:space="preserve"> </w:t>
      </w:r>
      <w:r>
        <w:rPr>
          <w:sz w:val="20"/>
        </w:rPr>
        <w:t>save</w:t>
      </w:r>
      <w:r>
        <w:rPr>
          <w:spacing w:val="16"/>
          <w:sz w:val="20"/>
        </w:rPr>
        <w:t xml:space="preserve"> </w:t>
      </w:r>
      <w:r>
        <w:rPr>
          <w:sz w:val="20"/>
        </w:rPr>
        <w:t>the</w:t>
      </w:r>
      <w:r>
        <w:rPr>
          <w:spacing w:val="16"/>
          <w:sz w:val="20"/>
        </w:rPr>
        <w:t xml:space="preserve"> </w:t>
      </w:r>
      <w:r>
        <w:rPr>
          <w:sz w:val="20"/>
        </w:rPr>
        <w:t>changes</w:t>
      </w:r>
      <w:r>
        <w:rPr>
          <w:spacing w:val="16"/>
          <w:sz w:val="20"/>
        </w:rPr>
        <w:t xml:space="preserve"> </w:t>
      </w:r>
      <w:r>
        <w:rPr>
          <w:sz w:val="20"/>
        </w:rPr>
        <w:t>and</w:t>
      </w:r>
      <w:r>
        <w:rPr>
          <w:spacing w:val="16"/>
          <w:sz w:val="20"/>
        </w:rPr>
        <w:t xml:space="preserve"> </w:t>
      </w:r>
      <w:r>
        <w:rPr>
          <w:sz w:val="20"/>
        </w:rPr>
        <w:t>open</w:t>
      </w:r>
      <w:r>
        <w:rPr>
          <w:spacing w:val="16"/>
          <w:sz w:val="20"/>
        </w:rPr>
        <w:t xml:space="preserve"> </w:t>
      </w:r>
      <w:r>
        <w:rPr>
          <w:sz w:val="20"/>
        </w:rPr>
        <w:t>a</w:t>
      </w:r>
      <w:r>
        <w:rPr>
          <w:spacing w:val="16"/>
          <w:sz w:val="20"/>
        </w:rPr>
        <w:t xml:space="preserve"> </w:t>
      </w:r>
      <w:r>
        <w:rPr>
          <w:sz w:val="20"/>
        </w:rPr>
        <w:t>blank</w:t>
      </w:r>
      <w:r>
        <w:rPr>
          <w:spacing w:val="16"/>
          <w:sz w:val="20"/>
        </w:rPr>
        <w:t xml:space="preserve"> </w:t>
      </w:r>
      <w:r>
        <w:rPr>
          <w:sz w:val="20"/>
        </w:rPr>
        <w:t>Group</w:t>
      </w:r>
      <w:r>
        <w:rPr>
          <w:spacing w:val="16"/>
          <w:sz w:val="20"/>
        </w:rPr>
        <w:t xml:space="preserve"> </w:t>
      </w:r>
      <w:r>
        <w:rPr>
          <w:sz w:val="20"/>
        </w:rPr>
        <w:t>screen</w:t>
      </w:r>
      <w:r>
        <w:rPr>
          <w:spacing w:val="16"/>
          <w:sz w:val="20"/>
        </w:rPr>
        <w:t xml:space="preserve"> </w:t>
      </w:r>
      <w:r>
        <w:rPr>
          <w:sz w:val="20"/>
        </w:rPr>
        <w:t>to</w:t>
      </w:r>
      <w:r>
        <w:rPr>
          <w:spacing w:val="16"/>
          <w:sz w:val="20"/>
        </w:rPr>
        <w:t xml:space="preserve"> </w:t>
      </w:r>
      <w:r>
        <w:rPr>
          <w:sz w:val="20"/>
        </w:rPr>
        <w:t>add</w:t>
      </w:r>
      <w:r>
        <w:rPr>
          <w:spacing w:val="16"/>
          <w:sz w:val="20"/>
        </w:rPr>
        <w:t xml:space="preserve"> </w:t>
      </w:r>
      <w:r>
        <w:rPr>
          <w:sz w:val="20"/>
        </w:rPr>
        <w:t>a</w:t>
      </w:r>
      <w:r>
        <w:rPr>
          <w:spacing w:val="16"/>
          <w:sz w:val="20"/>
        </w:rPr>
        <w:t xml:space="preserve"> </w:t>
      </w:r>
      <w:r>
        <w:rPr>
          <w:sz w:val="20"/>
        </w:rPr>
        <w:t>new</w:t>
      </w:r>
      <w:r>
        <w:rPr>
          <w:spacing w:val="16"/>
          <w:sz w:val="20"/>
        </w:rPr>
        <w:t xml:space="preserve"> </w:t>
      </w:r>
      <w:r>
        <w:rPr>
          <w:sz w:val="20"/>
        </w:rPr>
        <w:t xml:space="preserve">Group </w:t>
      </w:r>
      <w:r>
        <w:rPr>
          <w:spacing w:val="-2"/>
          <w:sz w:val="20"/>
        </w:rPr>
        <w:t>record.</w:t>
      </w:r>
    </w:p>
    <w:p w14:paraId="6E997625" w14:textId="77777777" w:rsidR="000C2409" w:rsidRDefault="005E3753" w:rsidP="00B85499">
      <w:pPr>
        <w:pStyle w:val="ListParagraph"/>
        <w:numPr>
          <w:ilvl w:val="0"/>
          <w:numId w:val="2"/>
        </w:numPr>
        <w:tabs>
          <w:tab w:val="left" w:pos="1159"/>
        </w:tabs>
        <w:spacing w:before="127"/>
        <w:ind w:left="1159" w:hanging="179"/>
        <w:rPr>
          <w:sz w:val="20"/>
        </w:rPr>
      </w:pPr>
      <w:r>
        <w:rPr>
          <w:rFonts w:ascii="Courier New" w:hAnsi="Courier New"/>
          <w:sz w:val="20"/>
        </w:rPr>
        <w:t xml:space="preserve">Save and </w:t>
      </w:r>
      <w:proofErr w:type="gramStart"/>
      <w:r>
        <w:rPr>
          <w:rFonts w:ascii="Courier New" w:hAnsi="Courier New"/>
          <w:sz w:val="20"/>
        </w:rPr>
        <w:t>Continue</w:t>
      </w:r>
      <w:proofErr w:type="gramEnd"/>
      <w:r>
        <w:rPr>
          <w:rFonts w:ascii="Courier New" w:hAnsi="Courier New"/>
          <w:sz w:val="20"/>
        </w:rPr>
        <w:t xml:space="preserve"> editing</w:t>
      </w:r>
      <w:r>
        <w:rPr>
          <w:sz w:val="20"/>
        </w:rPr>
        <w:t xml:space="preserve">: Will save the changes and continue on the Group </w:t>
      </w:r>
      <w:r>
        <w:rPr>
          <w:spacing w:val="-2"/>
          <w:sz w:val="20"/>
        </w:rPr>
        <w:t>screen.</w:t>
      </w:r>
    </w:p>
    <w:p w14:paraId="10564A07" w14:textId="77777777" w:rsidR="000C2409" w:rsidRDefault="005E3753" w:rsidP="00B85499">
      <w:pPr>
        <w:pStyle w:val="ListParagraph"/>
        <w:numPr>
          <w:ilvl w:val="0"/>
          <w:numId w:val="2"/>
        </w:numPr>
        <w:tabs>
          <w:tab w:val="left" w:pos="1159"/>
        </w:tabs>
        <w:ind w:left="1159" w:hanging="179"/>
        <w:rPr>
          <w:sz w:val="20"/>
        </w:rPr>
      </w:pPr>
      <w:r>
        <w:rPr>
          <w:rFonts w:ascii="Courier New" w:hAnsi="Courier New"/>
          <w:sz w:val="20"/>
        </w:rPr>
        <w:t>Save</w:t>
      </w:r>
      <w:r>
        <w:rPr>
          <w:sz w:val="20"/>
        </w:rPr>
        <w:t xml:space="preserve">: Will save the changes and return to the screen with the list of </w:t>
      </w:r>
      <w:r>
        <w:rPr>
          <w:spacing w:val="-2"/>
          <w:sz w:val="20"/>
        </w:rPr>
        <w:t>Group.</w:t>
      </w:r>
    </w:p>
    <w:p w14:paraId="5962A743" w14:textId="5F1F17D3" w:rsidR="000C2409" w:rsidRDefault="005E3753" w:rsidP="00B85499">
      <w:pPr>
        <w:pStyle w:val="BodyText"/>
        <w:spacing w:before="50" w:line="360" w:lineRule="auto"/>
        <w:ind w:left="300" w:right="797"/>
      </w:pPr>
      <w:r>
        <w:t>In the History button, we can consult all the modifications carried out in the Group, this function will be important to track modifications and audit the process.</w:t>
      </w:r>
    </w:p>
    <w:p w14:paraId="38B7A270" w14:textId="77777777" w:rsidR="000C2409" w:rsidRDefault="005E3753" w:rsidP="00B85499">
      <w:pPr>
        <w:pStyle w:val="BodyText"/>
        <w:spacing w:before="120" w:line="360" w:lineRule="auto"/>
        <w:ind w:left="300"/>
      </w:pPr>
      <w:r>
        <w:t xml:space="preserve">The </w:t>
      </w:r>
      <w:r>
        <w:rPr>
          <w:rFonts w:ascii="Courier New"/>
        </w:rPr>
        <w:t>DELETE</w:t>
      </w:r>
      <w:r>
        <w:rPr>
          <w:rFonts w:ascii="Courier New"/>
          <w:spacing w:val="-65"/>
        </w:rPr>
        <w:t xml:space="preserve"> </w:t>
      </w:r>
      <w:r>
        <w:t xml:space="preserve">button will permanently delete the Group </w:t>
      </w:r>
      <w:r>
        <w:rPr>
          <w:spacing w:val="-2"/>
        </w:rPr>
        <w:t>record.</w:t>
      </w:r>
    </w:p>
    <w:p w14:paraId="77DF6825" w14:textId="77777777" w:rsidR="000C2409" w:rsidRDefault="005E3753" w:rsidP="00B85499">
      <w:pPr>
        <w:pStyle w:val="BodyText"/>
        <w:spacing w:before="110" w:line="360" w:lineRule="auto"/>
        <w:ind w:left="300" w:right="797"/>
      </w:pPr>
      <w:r>
        <w:t>Caution:</w:t>
      </w:r>
      <w:r>
        <w:rPr>
          <w:spacing w:val="26"/>
        </w:rPr>
        <w:t xml:space="preserve"> </w:t>
      </w:r>
      <w:r>
        <w:t>when</w:t>
      </w:r>
      <w:r>
        <w:rPr>
          <w:spacing w:val="26"/>
        </w:rPr>
        <w:t xml:space="preserve"> </w:t>
      </w:r>
      <w:r>
        <w:t>deleting</w:t>
      </w:r>
      <w:r>
        <w:rPr>
          <w:spacing w:val="26"/>
        </w:rPr>
        <w:t xml:space="preserve"> </w:t>
      </w:r>
      <w:r>
        <w:t>a</w:t>
      </w:r>
      <w:r>
        <w:rPr>
          <w:spacing w:val="26"/>
        </w:rPr>
        <w:t xml:space="preserve"> </w:t>
      </w:r>
      <w:r>
        <w:t>Group,</w:t>
      </w:r>
      <w:r>
        <w:rPr>
          <w:spacing w:val="26"/>
        </w:rPr>
        <w:t xml:space="preserve"> </w:t>
      </w:r>
      <w:r>
        <w:t>the</w:t>
      </w:r>
      <w:r>
        <w:rPr>
          <w:spacing w:val="26"/>
        </w:rPr>
        <w:t xml:space="preserve"> </w:t>
      </w:r>
      <w:r>
        <w:t>system</w:t>
      </w:r>
      <w:r>
        <w:rPr>
          <w:spacing w:val="26"/>
        </w:rPr>
        <w:t xml:space="preserve"> </w:t>
      </w:r>
      <w:r>
        <w:t>will</w:t>
      </w:r>
      <w:r>
        <w:rPr>
          <w:spacing w:val="26"/>
        </w:rPr>
        <w:t xml:space="preserve"> </w:t>
      </w:r>
      <w:r>
        <w:t>also</w:t>
      </w:r>
      <w:r>
        <w:rPr>
          <w:spacing w:val="26"/>
        </w:rPr>
        <w:t xml:space="preserve"> </w:t>
      </w:r>
      <w:r>
        <w:t>delete</w:t>
      </w:r>
      <w:r>
        <w:rPr>
          <w:spacing w:val="26"/>
        </w:rPr>
        <w:t xml:space="preserve"> </w:t>
      </w:r>
      <w:r>
        <w:t>all</w:t>
      </w:r>
      <w:r>
        <w:rPr>
          <w:spacing w:val="26"/>
        </w:rPr>
        <w:t xml:space="preserve"> </w:t>
      </w:r>
      <w:r>
        <w:t>records</w:t>
      </w:r>
      <w:r>
        <w:rPr>
          <w:spacing w:val="26"/>
        </w:rPr>
        <w:t xml:space="preserve"> </w:t>
      </w:r>
      <w:r>
        <w:t>dependent</w:t>
      </w:r>
      <w:r>
        <w:rPr>
          <w:spacing w:val="26"/>
        </w:rPr>
        <w:t xml:space="preserve"> </w:t>
      </w:r>
      <w:r>
        <w:t>on</w:t>
      </w:r>
      <w:r>
        <w:rPr>
          <w:spacing w:val="26"/>
        </w:rPr>
        <w:t xml:space="preserve"> </w:t>
      </w:r>
      <w:r>
        <w:t>that</w:t>
      </w:r>
      <w:r>
        <w:rPr>
          <w:spacing w:val="26"/>
        </w:rPr>
        <w:t xml:space="preserve"> </w:t>
      </w:r>
      <w:r>
        <w:t>Group,</w:t>
      </w:r>
      <w:r>
        <w:rPr>
          <w:spacing w:val="26"/>
        </w:rPr>
        <w:t xml:space="preserve"> </w:t>
      </w:r>
      <w:r>
        <w:t>which</w:t>
      </w:r>
      <w:r>
        <w:rPr>
          <w:spacing w:val="26"/>
        </w:rPr>
        <w:t xml:space="preserve"> </w:t>
      </w:r>
      <w:r>
        <w:t>include Term, and KEYLINKS</w:t>
      </w:r>
    </w:p>
    <w:p w14:paraId="50AB3BE4" w14:textId="77777777" w:rsidR="000C2409" w:rsidRDefault="005E3753" w:rsidP="00B85499">
      <w:pPr>
        <w:pStyle w:val="BodyText"/>
        <w:spacing w:before="121" w:line="360" w:lineRule="auto"/>
        <w:ind w:left="300" w:right="797"/>
      </w:pPr>
      <w:r>
        <w:t xml:space="preserve">Deletion can also be performed </w:t>
      </w:r>
      <w:proofErr w:type="spellStart"/>
      <w:r>
        <w:t>en</w:t>
      </w:r>
      <w:proofErr w:type="spellEnd"/>
      <w:r>
        <w:t xml:space="preserve"> bloc. On the Group List screen, select all the </w:t>
      </w:r>
      <w:proofErr w:type="spellStart"/>
      <w:r>
        <w:t>GroupS</w:t>
      </w:r>
      <w:proofErr w:type="spellEnd"/>
      <w:r>
        <w:t xml:space="preserve"> you want to delete, choose the Delete Selected Keyge - </w:t>
      </w:r>
      <w:proofErr w:type="gramStart"/>
      <w:r>
        <w:t>Groups</w:t>
      </w:r>
      <w:proofErr w:type="gramEnd"/>
      <w:r>
        <w:t xml:space="preserve"> action and click on the </w:t>
      </w:r>
      <w:r>
        <w:rPr>
          <w:rFonts w:ascii="Courier New"/>
        </w:rPr>
        <w:t>GO</w:t>
      </w:r>
      <w:r>
        <w:rPr>
          <w:rFonts w:ascii="Courier New"/>
          <w:spacing w:val="-52"/>
        </w:rPr>
        <w:t xml:space="preserve"> </w:t>
      </w:r>
      <w:r>
        <w:t>button.</w:t>
      </w:r>
    </w:p>
    <w:p w14:paraId="54257BC2" w14:textId="7A5F5AF4" w:rsidR="000C2409" w:rsidRDefault="005E3753" w:rsidP="00B85499">
      <w:pPr>
        <w:pStyle w:val="BodyText"/>
        <w:spacing w:before="105" w:line="360" w:lineRule="auto"/>
        <w:ind w:left="300" w:right="797"/>
      </w:pPr>
      <w:r>
        <w:t>Be</w:t>
      </w:r>
      <w:r>
        <w:rPr>
          <w:spacing w:val="15"/>
        </w:rPr>
        <w:t xml:space="preserve"> </w:t>
      </w:r>
      <w:r>
        <w:t>careful,</w:t>
      </w:r>
      <w:r>
        <w:rPr>
          <w:spacing w:val="15"/>
        </w:rPr>
        <w:t xml:space="preserve"> </w:t>
      </w:r>
      <w:r>
        <w:t>this</w:t>
      </w:r>
      <w:r>
        <w:rPr>
          <w:spacing w:val="15"/>
        </w:rPr>
        <w:t xml:space="preserve"> </w:t>
      </w:r>
      <w:r>
        <w:t>elimination</w:t>
      </w:r>
      <w:r>
        <w:rPr>
          <w:spacing w:val="15"/>
        </w:rPr>
        <w:t xml:space="preserve"> </w:t>
      </w:r>
      <w:r>
        <w:t>operation</w:t>
      </w:r>
      <w:r>
        <w:rPr>
          <w:spacing w:val="15"/>
        </w:rPr>
        <w:t xml:space="preserve"> </w:t>
      </w:r>
      <w:r>
        <w:t>will</w:t>
      </w:r>
      <w:r>
        <w:rPr>
          <w:spacing w:val="15"/>
        </w:rPr>
        <w:t xml:space="preserve"> </w:t>
      </w:r>
      <w:r>
        <w:t>be</w:t>
      </w:r>
      <w:r>
        <w:rPr>
          <w:spacing w:val="15"/>
        </w:rPr>
        <w:t xml:space="preserve"> </w:t>
      </w:r>
      <w:r>
        <w:t>definitive</w:t>
      </w:r>
      <w:r>
        <w:rPr>
          <w:spacing w:val="15"/>
        </w:rPr>
        <w:t xml:space="preserve"> </w:t>
      </w:r>
      <w:r>
        <w:t>for</w:t>
      </w:r>
      <w:r>
        <w:rPr>
          <w:spacing w:val="15"/>
        </w:rPr>
        <w:t xml:space="preserve"> </w:t>
      </w:r>
      <w:r>
        <w:t>the</w:t>
      </w:r>
      <w:r>
        <w:rPr>
          <w:spacing w:val="15"/>
        </w:rPr>
        <w:t xml:space="preserve"> </w:t>
      </w:r>
      <w:r>
        <w:t>Group</w:t>
      </w:r>
      <w:r>
        <w:rPr>
          <w:spacing w:val="15"/>
        </w:rPr>
        <w:t xml:space="preserve"> </w:t>
      </w:r>
      <w:r>
        <w:t>and</w:t>
      </w:r>
      <w:r>
        <w:rPr>
          <w:spacing w:val="15"/>
        </w:rPr>
        <w:t xml:space="preserve"> </w:t>
      </w:r>
      <w:r>
        <w:t>for</w:t>
      </w:r>
      <w:r>
        <w:rPr>
          <w:spacing w:val="15"/>
        </w:rPr>
        <w:t xml:space="preserve"> </w:t>
      </w:r>
      <w:r>
        <w:t>all</w:t>
      </w:r>
      <w:r>
        <w:rPr>
          <w:spacing w:val="15"/>
        </w:rPr>
        <w:t xml:space="preserve"> </w:t>
      </w:r>
      <w:r>
        <w:t>other</w:t>
      </w:r>
      <w:r>
        <w:rPr>
          <w:spacing w:val="15"/>
        </w:rPr>
        <w:t xml:space="preserve"> </w:t>
      </w:r>
      <w:r>
        <w:t>records</w:t>
      </w:r>
      <w:r>
        <w:rPr>
          <w:spacing w:val="15"/>
        </w:rPr>
        <w:t xml:space="preserve"> </w:t>
      </w:r>
      <w:r>
        <w:t>dependent</w:t>
      </w:r>
      <w:r>
        <w:rPr>
          <w:spacing w:val="15"/>
        </w:rPr>
        <w:t xml:space="preserve"> </w:t>
      </w:r>
      <w:r>
        <w:t>on</w:t>
      </w:r>
      <w:r>
        <w:rPr>
          <w:spacing w:val="15"/>
        </w:rPr>
        <w:t xml:space="preserve"> </w:t>
      </w:r>
      <w:r>
        <w:t>it,</w:t>
      </w:r>
      <w:r>
        <w:rPr>
          <w:spacing w:val="15"/>
        </w:rPr>
        <w:t xml:space="preserve"> </w:t>
      </w:r>
      <w:r>
        <w:t>as already explained.</w:t>
      </w:r>
    </w:p>
    <w:p w14:paraId="3D09AAD4" w14:textId="77777777" w:rsidR="000C2409" w:rsidRPr="00B85499" w:rsidRDefault="005E3753">
      <w:pPr>
        <w:pStyle w:val="BodyText"/>
        <w:spacing w:before="4"/>
        <w:rPr>
          <w:sz w:val="10"/>
        </w:rPr>
      </w:pPr>
      <w:r>
        <w:rPr>
          <w:noProof/>
        </w:rPr>
        <w:drawing>
          <wp:anchor distT="0" distB="0" distL="0" distR="0" simplePos="0" relativeHeight="487623680" behindDoc="1" locked="0" layoutInCell="1" allowOverlap="1" wp14:anchorId="1CFC7E74" wp14:editId="1D8BF671">
            <wp:simplePos x="0" y="0"/>
            <wp:positionH relativeFrom="page">
              <wp:posOffset>567063</wp:posOffset>
            </wp:positionH>
            <wp:positionV relativeFrom="paragraph">
              <wp:posOffset>92580</wp:posOffset>
            </wp:positionV>
            <wp:extent cx="6542912" cy="1171384"/>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49" cstate="print"/>
                    <a:stretch>
                      <a:fillRect/>
                    </a:stretch>
                  </pic:blipFill>
                  <pic:spPr>
                    <a:xfrm>
                      <a:off x="0" y="0"/>
                      <a:ext cx="6542912" cy="1171384"/>
                    </a:xfrm>
                    <a:prstGeom prst="rect">
                      <a:avLst/>
                    </a:prstGeom>
                  </pic:spPr>
                </pic:pic>
              </a:graphicData>
            </a:graphic>
          </wp:anchor>
        </w:drawing>
      </w:r>
    </w:p>
    <w:p w14:paraId="36EB4954" w14:textId="77777777" w:rsidR="000C2409" w:rsidRPr="00B85499" w:rsidRDefault="005E3753">
      <w:pPr>
        <w:pStyle w:val="Heading1"/>
        <w:spacing w:before="116"/>
        <w:rPr>
          <w:b w:val="0"/>
          <w:bCs w:val="0"/>
        </w:rPr>
      </w:pPr>
      <w:r w:rsidRPr="00B85499">
        <w:rPr>
          <w:b w:val="0"/>
          <w:bCs w:val="0"/>
        </w:rPr>
        <w:t xml:space="preserve">To add new Group, we will have three different </w:t>
      </w:r>
      <w:r w:rsidRPr="00B85499">
        <w:rPr>
          <w:b w:val="0"/>
          <w:bCs w:val="0"/>
          <w:spacing w:val="-2"/>
        </w:rPr>
        <w:t>ways:</w:t>
      </w:r>
    </w:p>
    <w:p w14:paraId="7B68EBD6" w14:textId="77777777" w:rsidR="000C2409" w:rsidRDefault="000C2409">
      <w:pPr>
        <w:pStyle w:val="BodyText"/>
        <w:spacing w:before="5"/>
        <w:rPr>
          <w:b/>
        </w:rPr>
      </w:pPr>
    </w:p>
    <w:p w14:paraId="032C6629" w14:textId="77777777" w:rsidR="000C2409" w:rsidRDefault="005E3753">
      <w:pPr>
        <w:pStyle w:val="ListParagraph"/>
        <w:numPr>
          <w:ilvl w:val="0"/>
          <w:numId w:val="2"/>
        </w:numPr>
        <w:tabs>
          <w:tab w:val="left" w:pos="1159"/>
        </w:tabs>
        <w:spacing w:before="0"/>
        <w:ind w:left="1159" w:hanging="179"/>
        <w:rPr>
          <w:sz w:val="20"/>
        </w:rPr>
      </w:pPr>
      <w:r>
        <w:rPr>
          <w:sz w:val="20"/>
        </w:rPr>
        <w:t xml:space="preserve">by the </w:t>
      </w:r>
      <w:r>
        <w:rPr>
          <w:rFonts w:ascii="Courier New" w:hAnsi="Courier New"/>
          <w:sz w:val="20"/>
        </w:rPr>
        <w:t>+ Add</w:t>
      </w:r>
      <w:r>
        <w:rPr>
          <w:rFonts w:ascii="Courier New" w:hAnsi="Courier New"/>
          <w:spacing w:val="-65"/>
          <w:sz w:val="20"/>
        </w:rPr>
        <w:t xml:space="preserve"> </w:t>
      </w:r>
      <w:r>
        <w:rPr>
          <w:sz w:val="20"/>
        </w:rPr>
        <w:t xml:space="preserve">button on the left </w:t>
      </w:r>
      <w:r>
        <w:rPr>
          <w:spacing w:val="-2"/>
          <w:sz w:val="20"/>
        </w:rPr>
        <w:t>sidebar.</w:t>
      </w:r>
    </w:p>
    <w:p w14:paraId="5957D848" w14:textId="77777777" w:rsidR="000C2409" w:rsidRDefault="005E3753">
      <w:pPr>
        <w:pStyle w:val="ListParagraph"/>
        <w:numPr>
          <w:ilvl w:val="0"/>
          <w:numId w:val="2"/>
        </w:numPr>
        <w:tabs>
          <w:tab w:val="left" w:pos="1159"/>
        </w:tabs>
        <w:ind w:left="1159" w:hanging="179"/>
        <w:rPr>
          <w:sz w:val="20"/>
        </w:rPr>
      </w:pPr>
      <w:r>
        <w:rPr>
          <w:sz w:val="20"/>
        </w:rPr>
        <w:t xml:space="preserve">Through the </w:t>
      </w:r>
      <w:r>
        <w:rPr>
          <w:rFonts w:ascii="Courier New" w:hAnsi="Courier New"/>
          <w:sz w:val="20"/>
        </w:rPr>
        <w:t>ADD Group +</w:t>
      </w:r>
      <w:r>
        <w:rPr>
          <w:rFonts w:ascii="Courier New" w:hAnsi="Courier New"/>
          <w:spacing w:val="-65"/>
          <w:sz w:val="20"/>
        </w:rPr>
        <w:t xml:space="preserve"> </w:t>
      </w:r>
      <w:r>
        <w:rPr>
          <w:sz w:val="20"/>
        </w:rPr>
        <w:t xml:space="preserve">button in the right field of the GOUP </w:t>
      </w:r>
      <w:r>
        <w:rPr>
          <w:spacing w:val="-2"/>
          <w:sz w:val="20"/>
        </w:rPr>
        <w:t>list.</w:t>
      </w:r>
    </w:p>
    <w:p w14:paraId="1A113480" w14:textId="77777777" w:rsidR="000C2409" w:rsidRDefault="005E3753">
      <w:pPr>
        <w:pStyle w:val="ListParagraph"/>
        <w:numPr>
          <w:ilvl w:val="0"/>
          <w:numId w:val="2"/>
        </w:numPr>
        <w:tabs>
          <w:tab w:val="left" w:pos="1159"/>
        </w:tabs>
        <w:ind w:left="1159" w:hanging="179"/>
        <w:rPr>
          <w:sz w:val="20"/>
        </w:rPr>
      </w:pPr>
      <w:r>
        <w:rPr>
          <w:sz w:val="20"/>
        </w:rPr>
        <w:t xml:space="preserve">Via the </w:t>
      </w:r>
      <w:r>
        <w:rPr>
          <w:rFonts w:ascii="Courier New" w:hAnsi="Courier New"/>
          <w:sz w:val="20"/>
        </w:rPr>
        <w:t>Save and add another</w:t>
      </w:r>
      <w:r>
        <w:rPr>
          <w:rFonts w:ascii="Courier New" w:hAnsi="Courier New"/>
          <w:spacing w:val="-65"/>
          <w:sz w:val="20"/>
        </w:rPr>
        <w:t xml:space="preserve"> </w:t>
      </w:r>
      <w:r>
        <w:rPr>
          <w:sz w:val="20"/>
        </w:rPr>
        <w:t xml:space="preserve">button located within a Group </w:t>
      </w:r>
      <w:r>
        <w:rPr>
          <w:spacing w:val="-2"/>
          <w:sz w:val="20"/>
        </w:rPr>
        <w:t>record.</w:t>
      </w:r>
    </w:p>
    <w:p w14:paraId="2C9385A2" w14:textId="77777777" w:rsidR="000C2409" w:rsidRDefault="000C2409">
      <w:pPr>
        <w:pStyle w:val="BodyText"/>
        <w:spacing w:before="1"/>
      </w:pPr>
    </w:p>
    <w:p w14:paraId="327A6E52" w14:textId="77777777" w:rsidR="000C2409" w:rsidRDefault="005E3753">
      <w:pPr>
        <w:pStyle w:val="BodyText"/>
        <w:ind w:left="97"/>
      </w:pPr>
      <w:r>
        <w:rPr>
          <w:noProof/>
        </w:rPr>
        <mc:AlternateContent>
          <mc:Choice Requires="wps">
            <w:drawing>
              <wp:inline distT="0" distB="0" distL="0" distR="0" wp14:anchorId="1D7A1FC6" wp14:editId="1B2E3E73">
                <wp:extent cx="6670675" cy="259079"/>
                <wp:effectExtent l="0" t="0" r="9525" b="8255"/>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7B889693" w14:textId="77777777" w:rsidR="000C2409" w:rsidRDefault="005E3753">
                            <w:pPr>
                              <w:spacing w:before="126" w:line="275" w:lineRule="exact"/>
                              <w:ind w:left="197"/>
                              <w:rPr>
                                <w:b/>
                                <w:color w:val="000000"/>
                              </w:rPr>
                            </w:pPr>
                            <w:bookmarkStart w:id="82" w:name="Category"/>
                            <w:bookmarkStart w:id="83" w:name="_bookmark46"/>
                            <w:bookmarkStart w:id="84" w:name="_bookmark47"/>
                            <w:bookmarkEnd w:id="82"/>
                            <w:bookmarkEnd w:id="83"/>
                            <w:bookmarkEnd w:id="84"/>
                            <w:r>
                              <w:rPr>
                                <w:b/>
                                <w:color w:val="1F425B"/>
                                <w:spacing w:val="-2"/>
                              </w:rPr>
                              <w:t>Category</w:t>
                            </w:r>
                          </w:p>
                        </w:txbxContent>
                      </wps:txbx>
                      <wps:bodyPr wrap="square" lIns="0" tIns="0" rIns="0" bIns="0" rtlCol="0">
                        <a:noAutofit/>
                      </wps:bodyPr>
                    </wps:wsp>
                  </a:graphicData>
                </a:graphic>
              </wp:inline>
            </w:drawing>
          </mc:Choice>
          <mc:Fallback>
            <w:pict>
              <v:shape w14:anchorId="1D7A1FC6" id="Textbox 100" o:spid="_x0000_s1050" type="#_x0000_t202" style="width:525.25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" filled="f" stroked="f" strokeweight=".1058mm">
                <v:textbox inset="0,0,0,0">
                  <w:txbxContent>
                    <w:p w14:paraId="7B889693" w14:textId="77777777" w:rsidR="000C2409" w:rsidRDefault="005E3753">
                      <w:pPr>
                        <w:spacing w:before="126" w:line="275" w:lineRule="exact"/>
                        <w:ind w:left="197"/>
                        <w:rPr>
                          <w:b/>
                          <w:color w:val="000000"/>
                        </w:rPr>
                      </w:pPr>
                      <w:bookmarkStart w:id="130" w:name="Category"/>
                      <w:bookmarkStart w:id="131" w:name="_bookmark46"/>
                      <w:bookmarkStart w:id="132" w:name="_bookmark47"/>
                      <w:bookmarkEnd w:id="130"/>
                      <w:bookmarkEnd w:id="131"/>
                      <w:bookmarkEnd w:id="132"/>
                      <w:r>
                        <w:rPr>
                          <w:b/>
                          <w:color w:val="1F425B"/>
                          <w:spacing w:val="-2"/>
                        </w:rPr>
                        <w:t>Category</w:t>
                      </w:r>
                    </w:p>
                  </w:txbxContent>
                </v:textbox>
                <w10:anchorlock/>
              </v:shape>
            </w:pict>
          </mc:Fallback>
        </mc:AlternateContent>
      </w:r>
    </w:p>
    <w:p w14:paraId="1DE70ACB" w14:textId="77777777" w:rsidR="000C2409" w:rsidRDefault="005E3753" w:rsidP="00B85499">
      <w:pPr>
        <w:pStyle w:val="BodyText"/>
        <w:spacing w:before="92" w:line="360" w:lineRule="auto"/>
        <w:ind w:left="300"/>
      </w:pPr>
      <w:r>
        <w:t xml:space="preserve">Category master data acts as a grouping of </w:t>
      </w:r>
      <w:hyperlink w:anchor="_bookmark49" w:history="1">
        <w:r>
          <w:t>Term</w:t>
        </w:r>
      </w:hyperlink>
      <w:r>
        <w:t xml:space="preserve"> at a lower level than the </w:t>
      </w:r>
      <w:hyperlink w:anchor="_bookmark6" w:history="1">
        <w:r>
          <w:rPr>
            <w:spacing w:val="-2"/>
          </w:rPr>
          <w:t>Group</w:t>
        </w:r>
      </w:hyperlink>
      <w:r>
        <w:rPr>
          <w:spacing w:val="-2"/>
        </w:rPr>
        <w:t>.</w:t>
      </w:r>
    </w:p>
    <w:p w14:paraId="4395E0C4" w14:textId="77777777" w:rsidR="000C2409" w:rsidRDefault="005E3753" w:rsidP="00B85499">
      <w:pPr>
        <w:pStyle w:val="BodyText"/>
        <w:spacing w:before="125" w:line="360" w:lineRule="auto"/>
        <w:ind w:left="300" w:right="797"/>
      </w:pPr>
      <w:r>
        <w:lastRenderedPageBreak/>
        <w:t>The</w:t>
      </w:r>
      <w:r>
        <w:rPr>
          <w:spacing w:val="30"/>
        </w:rPr>
        <w:t xml:space="preserve"> </w:t>
      </w:r>
      <w:r>
        <w:t>system</w:t>
      </w:r>
      <w:r>
        <w:rPr>
          <w:spacing w:val="30"/>
        </w:rPr>
        <w:t xml:space="preserve"> </w:t>
      </w:r>
      <w:r>
        <w:t>uses</w:t>
      </w:r>
      <w:r>
        <w:rPr>
          <w:spacing w:val="30"/>
        </w:rPr>
        <w:t xml:space="preserve"> </w:t>
      </w:r>
      <w:r>
        <w:t>the</w:t>
      </w:r>
      <w:r>
        <w:rPr>
          <w:spacing w:val="30"/>
        </w:rPr>
        <w:t xml:space="preserve"> </w:t>
      </w:r>
      <w:r>
        <w:t>Category</w:t>
      </w:r>
      <w:r>
        <w:rPr>
          <w:spacing w:val="30"/>
        </w:rPr>
        <w:t xml:space="preserve"> </w:t>
      </w:r>
      <w:r>
        <w:t>information</w:t>
      </w:r>
      <w:r>
        <w:rPr>
          <w:spacing w:val="30"/>
        </w:rPr>
        <w:t xml:space="preserve"> </w:t>
      </w:r>
      <w:r>
        <w:t>as</w:t>
      </w:r>
      <w:r>
        <w:rPr>
          <w:spacing w:val="30"/>
        </w:rPr>
        <w:t xml:space="preserve"> </w:t>
      </w:r>
      <w:r>
        <w:t>a</w:t>
      </w:r>
      <w:r>
        <w:rPr>
          <w:spacing w:val="30"/>
        </w:rPr>
        <w:t xml:space="preserve"> </w:t>
      </w:r>
      <w:r>
        <w:t>filter</w:t>
      </w:r>
      <w:r>
        <w:rPr>
          <w:spacing w:val="30"/>
        </w:rPr>
        <w:t xml:space="preserve"> </w:t>
      </w:r>
      <w:r>
        <w:t>in</w:t>
      </w:r>
      <w:r>
        <w:rPr>
          <w:spacing w:val="30"/>
        </w:rPr>
        <w:t xml:space="preserve"> </w:t>
      </w:r>
      <w:r>
        <w:t>queries</w:t>
      </w:r>
      <w:r>
        <w:rPr>
          <w:spacing w:val="30"/>
        </w:rPr>
        <w:t xml:space="preserve"> </w:t>
      </w:r>
      <w:r>
        <w:t>and</w:t>
      </w:r>
      <w:r>
        <w:rPr>
          <w:spacing w:val="30"/>
        </w:rPr>
        <w:t xml:space="preserve"> </w:t>
      </w:r>
      <w:r>
        <w:t>other</w:t>
      </w:r>
      <w:r>
        <w:rPr>
          <w:spacing w:val="30"/>
        </w:rPr>
        <w:t xml:space="preserve"> </w:t>
      </w:r>
      <w:r>
        <w:t>interfaces.</w:t>
      </w:r>
      <w:r>
        <w:rPr>
          <w:spacing w:val="30"/>
        </w:rPr>
        <w:t xml:space="preserve"> </w:t>
      </w:r>
      <w:r>
        <w:t>An</w:t>
      </w:r>
      <w:r>
        <w:rPr>
          <w:spacing w:val="30"/>
        </w:rPr>
        <w:t xml:space="preserve"> </w:t>
      </w:r>
      <w:r>
        <w:t>example</w:t>
      </w:r>
      <w:r>
        <w:rPr>
          <w:spacing w:val="30"/>
        </w:rPr>
        <w:t xml:space="preserve"> </w:t>
      </w:r>
      <w:r>
        <w:t>of</w:t>
      </w:r>
      <w:r>
        <w:rPr>
          <w:spacing w:val="30"/>
        </w:rPr>
        <w:t xml:space="preserve"> </w:t>
      </w:r>
      <w:r>
        <w:t>the</w:t>
      </w:r>
      <w:r>
        <w:rPr>
          <w:spacing w:val="30"/>
        </w:rPr>
        <w:t xml:space="preserve"> </w:t>
      </w:r>
      <w:r>
        <w:t>use</w:t>
      </w:r>
      <w:r>
        <w:rPr>
          <w:spacing w:val="30"/>
        </w:rPr>
        <w:t xml:space="preserve"> </w:t>
      </w:r>
      <w:r>
        <w:t xml:space="preserve">of Category will be the </w:t>
      </w:r>
      <w:hyperlink w:anchor="_bookmark26" w:history="1">
        <w:r>
          <w:t>Gene Exposome Report</w:t>
        </w:r>
      </w:hyperlink>
      <w:r>
        <w:t xml:space="preserve">, in which the system will use the Category to select all Gene </w:t>
      </w:r>
      <w:r>
        <w:rPr>
          <w:rFonts w:ascii="Courier New"/>
          <w:b/>
        </w:rPr>
        <w:t>KEYGE</w:t>
      </w:r>
      <w:r>
        <w:t>.</w:t>
      </w:r>
    </w:p>
    <w:p w14:paraId="67DCA2EE" w14:textId="77777777" w:rsidR="000C2409" w:rsidRDefault="005E3753" w:rsidP="00B85499">
      <w:pPr>
        <w:pStyle w:val="BodyText"/>
        <w:spacing w:before="105" w:line="360" w:lineRule="auto"/>
        <w:ind w:left="300" w:right="797"/>
      </w:pPr>
      <w:r>
        <w:t>The</w:t>
      </w:r>
      <w:r>
        <w:rPr>
          <w:spacing w:val="24"/>
        </w:rPr>
        <w:t xml:space="preserve"> </w:t>
      </w:r>
      <w:r>
        <w:t>Category</w:t>
      </w:r>
      <w:r>
        <w:rPr>
          <w:spacing w:val="24"/>
        </w:rPr>
        <w:t xml:space="preserve"> </w:t>
      </w:r>
      <w:r>
        <w:t>data</w:t>
      </w:r>
      <w:r>
        <w:rPr>
          <w:spacing w:val="24"/>
        </w:rPr>
        <w:t xml:space="preserve"> </w:t>
      </w:r>
      <w:r>
        <w:t>will</w:t>
      </w:r>
      <w:r>
        <w:rPr>
          <w:spacing w:val="24"/>
        </w:rPr>
        <w:t xml:space="preserve"> </w:t>
      </w:r>
      <w:r>
        <w:t>be</w:t>
      </w:r>
      <w:r>
        <w:rPr>
          <w:spacing w:val="24"/>
        </w:rPr>
        <w:t xml:space="preserve"> </w:t>
      </w:r>
      <w:r>
        <w:t>stored</w:t>
      </w:r>
      <w:r>
        <w:rPr>
          <w:spacing w:val="24"/>
        </w:rPr>
        <w:t xml:space="preserve"> </w:t>
      </w:r>
      <w:r>
        <w:t>in</w:t>
      </w:r>
      <w:r>
        <w:rPr>
          <w:spacing w:val="24"/>
        </w:rPr>
        <w:t xml:space="preserve"> </w:t>
      </w:r>
      <w:r>
        <w:t>the</w:t>
      </w:r>
      <w:r>
        <w:rPr>
          <w:spacing w:val="24"/>
        </w:rPr>
        <w:t xml:space="preserve"> </w:t>
      </w:r>
      <w:proofErr w:type="spellStart"/>
      <w:r>
        <w:t>ge_category</w:t>
      </w:r>
      <w:proofErr w:type="spellEnd"/>
      <w:r>
        <w:rPr>
          <w:spacing w:val="24"/>
        </w:rPr>
        <w:t xml:space="preserve"> </w:t>
      </w:r>
      <w:r>
        <w:t>table</w:t>
      </w:r>
      <w:r>
        <w:rPr>
          <w:spacing w:val="24"/>
        </w:rPr>
        <w:t xml:space="preserve"> </w:t>
      </w:r>
      <w:r>
        <w:t>of</w:t>
      </w:r>
      <w:r>
        <w:rPr>
          <w:spacing w:val="24"/>
        </w:rPr>
        <w:t xml:space="preserve"> </w:t>
      </w:r>
      <w:r>
        <w:t>the</w:t>
      </w:r>
      <w:r>
        <w:rPr>
          <w:spacing w:val="24"/>
        </w:rPr>
        <w:t xml:space="preserve"> </w:t>
      </w:r>
      <w:r>
        <w:t>IGEM</w:t>
      </w:r>
      <w:r>
        <w:rPr>
          <w:spacing w:val="24"/>
        </w:rPr>
        <w:t xml:space="preserve"> </w:t>
      </w:r>
      <w:r>
        <w:t>DB</w:t>
      </w:r>
      <w:r>
        <w:rPr>
          <w:spacing w:val="24"/>
        </w:rPr>
        <w:t xml:space="preserve"> </w:t>
      </w:r>
      <w:r>
        <w:t>defined</w:t>
      </w:r>
      <w:r>
        <w:rPr>
          <w:spacing w:val="24"/>
        </w:rPr>
        <w:t xml:space="preserve"> </w:t>
      </w:r>
      <w:r>
        <w:t>in</w:t>
      </w:r>
      <w:r>
        <w:rPr>
          <w:spacing w:val="24"/>
        </w:rPr>
        <w:t xml:space="preserve"> </w:t>
      </w:r>
      <w:r>
        <w:t>the</w:t>
      </w:r>
      <w:r>
        <w:rPr>
          <w:spacing w:val="24"/>
        </w:rPr>
        <w:t xml:space="preserve"> </w:t>
      </w:r>
      <w:r>
        <w:t>initial</w:t>
      </w:r>
      <w:r>
        <w:rPr>
          <w:spacing w:val="24"/>
        </w:rPr>
        <w:t xml:space="preserve"> </w:t>
      </w:r>
      <w:r>
        <w:t>parameters.</w:t>
      </w:r>
      <w:r>
        <w:rPr>
          <w:spacing w:val="24"/>
        </w:rPr>
        <w:t xml:space="preserve"> </w:t>
      </w:r>
      <w:r>
        <w:t>The available fields are:</w:t>
      </w:r>
    </w:p>
    <w:p w14:paraId="01896F15" w14:textId="77777777" w:rsidR="000C2409" w:rsidRDefault="005E3753" w:rsidP="00B85499">
      <w:pPr>
        <w:pStyle w:val="ListParagraph"/>
        <w:numPr>
          <w:ilvl w:val="0"/>
          <w:numId w:val="2"/>
        </w:numPr>
        <w:tabs>
          <w:tab w:val="left" w:pos="1159"/>
        </w:tabs>
        <w:spacing w:before="91"/>
        <w:ind w:left="1159" w:hanging="179"/>
        <w:rPr>
          <w:sz w:val="20"/>
        </w:rPr>
      </w:pPr>
      <w:r>
        <w:rPr>
          <w:i/>
          <w:sz w:val="20"/>
        </w:rPr>
        <w:t>ID</w:t>
      </w:r>
      <w:r>
        <w:rPr>
          <w:sz w:val="20"/>
        </w:rPr>
        <w:t xml:space="preserve">: </w:t>
      </w:r>
      <w:proofErr w:type="spellStart"/>
      <w:r>
        <w:rPr>
          <w:sz w:val="20"/>
        </w:rPr>
        <w:t>GE.db</w:t>
      </w:r>
      <w:proofErr w:type="spellEnd"/>
      <w:r>
        <w:rPr>
          <w:sz w:val="20"/>
        </w:rPr>
        <w:t xml:space="preserve"> internal </w:t>
      </w:r>
      <w:r>
        <w:rPr>
          <w:spacing w:val="-5"/>
          <w:sz w:val="20"/>
        </w:rPr>
        <w:t>key</w:t>
      </w:r>
    </w:p>
    <w:p w14:paraId="10772B95" w14:textId="77777777" w:rsidR="000C2409" w:rsidRDefault="005E3753" w:rsidP="00B85499">
      <w:pPr>
        <w:pStyle w:val="ListParagraph"/>
        <w:numPr>
          <w:ilvl w:val="0"/>
          <w:numId w:val="2"/>
        </w:numPr>
        <w:tabs>
          <w:tab w:val="left" w:pos="1159"/>
        </w:tabs>
        <w:ind w:left="1159" w:hanging="179"/>
        <w:rPr>
          <w:sz w:val="20"/>
        </w:rPr>
      </w:pPr>
      <w:r>
        <w:rPr>
          <w:i/>
          <w:sz w:val="20"/>
        </w:rPr>
        <w:t>Category</w:t>
      </w:r>
      <w:r>
        <w:rPr>
          <w:sz w:val="20"/>
        </w:rPr>
        <w:t xml:space="preserve">: Abbreviated name of the </w:t>
      </w:r>
      <w:r>
        <w:rPr>
          <w:spacing w:val="-2"/>
          <w:sz w:val="20"/>
        </w:rPr>
        <w:t>Category</w:t>
      </w:r>
    </w:p>
    <w:p w14:paraId="46CFBA63" w14:textId="77777777" w:rsidR="000C2409" w:rsidRDefault="005E3753" w:rsidP="00B85499">
      <w:pPr>
        <w:pStyle w:val="ListParagraph"/>
        <w:numPr>
          <w:ilvl w:val="0"/>
          <w:numId w:val="2"/>
        </w:numPr>
        <w:tabs>
          <w:tab w:val="left" w:pos="1159"/>
        </w:tabs>
        <w:ind w:left="1159" w:hanging="179"/>
        <w:rPr>
          <w:sz w:val="20"/>
        </w:rPr>
      </w:pPr>
      <w:r>
        <w:rPr>
          <w:i/>
          <w:sz w:val="20"/>
        </w:rPr>
        <w:t>Description</w:t>
      </w:r>
      <w:r>
        <w:rPr>
          <w:sz w:val="20"/>
        </w:rPr>
        <w:t xml:space="preserve">: Description for identifying and consulting the </w:t>
      </w:r>
      <w:r>
        <w:rPr>
          <w:spacing w:val="-2"/>
          <w:sz w:val="20"/>
        </w:rPr>
        <w:t>Category</w:t>
      </w:r>
    </w:p>
    <w:p w14:paraId="2A2E4357" w14:textId="77777777" w:rsidR="000C2409" w:rsidRDefault="005E3753" w:rsidP="00B85499">
      <w:pPr>
        <w:pStyle w:val="BodyText"/>
        <w:spacing w:before="49" w:line="360" w:lineRule="auto"/>
        <w:ind w:left="300"/>
      </w:pPr>
      <w:r>
        <w:t xml:space="preserve">The inclusion of new data can be performed via the process </w:t>
      </w:r>
      <w:proofErr w:type="spellStart"/>
      <w:proofErr w:type="gramStart"/>
      <w:r>
        <w:rPr>
          <w:rFonts w:ascii="Courier New"/>
        </w:rPr>
        <w:t>db</w:t>
      </w:r>
      <w:proofErr w:type="spellEnd"/>
      <w:r>
        <w:rPr>
          <w:rFonts w:ascii="Courier New"/>
          <w:spacing w:val="-65"/>
        </w:rPr>
        <w:t xml:space="preserve"> </w:t>
      </w:r>
      <w:r>
        <w:t>.</w:t>
      </w:r>
      <w:proofErr w:type="gramEnd"/>
      <w:r>
        <w:t xml:space="preserve"> On the command </w:t>
      </w:r>
      <w:r>
        <w:rPr>
          <w:spacing w:val="-2"/>
        </w:rPr>
        <w:t>line:</w:t>
      </w:r>
    </w:p>
    <w:p w14:paraId="4BDA3AD2" w14:textId="47D18AAB" w:rsidR="000C2409" w:rsidRDefault="005E3753" w:rsidP="00B85499">
      <w:pPr>
        <w:pStyle w:val="BodyText"/>
        <w:spacing w:before="142" w:line="360" w:lineRule="auto"/>
        <w:ind w:left="388" w:right="-29"/>
        <w:rPr>
          <w:rFonts w:ascii="Courier New"/>
        </w:rPr>
      </w:pPr>
      <w:r>
        <w:rPr>
          <w:rFonts w:ascii="Courier New"/>
        </w:rPr>
        <w:t xml:space="preserve">$ python manage.py </w:t>
      </w:r>
      <w:proofErr w:type="spellStart"/>
      <w:r>
        <w:rPr>
          <w:rFonts w:ascii="Courier New"/>
        </w:rPr>
        <w:t>db</w:t>
      </w:r>
      <w:proofErr w:type="spellEnd"/>
      <w:r>
        <w:rPr>
          <w:rFonts w:ascii="Courier New"/>
        </w:rPr>
        <w:t xml:space="preserve"> --</w:t>
      </w:r>
      <w:proofErr w:type="spellStart"/>
      <w:r>
        <w:rPr>
          <w:rFonts w:ascii="Courier New"/>
        </w:rPr>
        <w:t>load_data</w:t>
      </w:r>
      <w:proofErr w:type="spellEnd"/>
      <w:r>
        <w:rPr>
          <w:rFonts w:ascii="Courier New"/>
        </w:rPr>
        <w:t xml:space="preserve"> "table='</w:t>
      </w:r>
      <w:proofErr w:type="spellStart"/>
      <w:r>
        <w:rPr>
          <w:rFonts w:ascii="Courier New"/>
        </w:rPr>
        <w:t>term_category</w:t>
      </w:r>
      <w:proofErr w:type="spellEnd"/>
      <w:r>
        <w:rPr>
          <w:rFonts w:ascii="Courier New"/>
        </w:rPr>
        <w:t xml:space="preserve">, </w:t>
      </w:r>
      <w:r>
        <w:rPr>
          <w:rFonts w:ascii="Courier New"/>
          <w:spacing w:val="-2"/>
        </w:rPr>
        <w:t>path='{</w:t>
      </w:r>
      <w:proofErr w:type="spellStart"/>
      <w:r>
        <w:rPr>
          <w:rFonts w:ascii="Courier New"/>
          <w:spacing w:val="-2"/>
        </w:rPr>
        <w:t>your_path</w:t>
      </w:r>
      <w:proofErr w:type="spellEnd"/>
      <w:r>
        <w:rPr>
          <w:rFonts w:ascii="Courier New"/>
          <w:spacing w:val="-2"/>
        </w:rPr>
        <w:t>}/</w:t>
      </w:r>
      <w:proofErr w:type="spellStart"/>
      <w:r>
        <w:rPr>
          <w:rFonts w:ascii="Courier New"/>
          <w:spacing w:val="-2"/>
        </w:rPr>
        <w:t>term_category.c</w:t>
      </w:r>
      <w:proofErr w:type="spellEnd"/>
    </w:p>
    <w:p w14:paraId="0E0F5871" w14:textId="77777777" w:rsidR="000C2409" w:rsidRDefault="005E3753" w:rsidP="00B85499">
      <w:pPr>
        <w:pStyle w:val="BodyText"/>
        <w:spacing w:before="158" w:line="360" w:lineRule="auto"/>
        <w:ind w:left="300"/>
      </w:pPr>
      <w:r>
        <w:t xml:space="preserve">Other commands and functions for manipulating master data can be found in the database management </w:t>
      </w:r>
      <w:r>
        <w:rPr>
          <w:spacing w:val="-4"/>
        </w:rPr>
        <w:t>tab.</w:t>
      </w:r>
    </w:p>
    <w:p w14:paraId="7DC0ABD5" w14:textId="77777777" w:rsidR="000C2409" w:rsidRDefault="005E3753" w:rsidP="00B85499">
      <w:pPr>
        <w:pStyle w:val="BodyText"/>
        <w:spacing w:before="125" w:line="360" w:lineRule="auto"/>
        <w:ind w:left="300" w:right="797"/>
      </w:pPr>
      <w:r>
        <w:t>CAUTION:</w:t>
      </w:r>
      <w:r>
        <w:rPr>
          <w:spacing w:val="26"/>
        </w:rPr>
        <w:t xml:space="preserve"> </w:t>
      </w:r>
      <w:r>
        <w:t>As</w:t>
      </w:r>
      <w:r>
        <w:rPr>
          <w:spacing w:val="26"/>
        </w:rPr>
        <w:t xml:space="preserve"> </w:t>
      </w:r>
      <w:proofErr w:type="spellStart"/>
      <w:r>
        <w:t>GE.db</w:t>
      </w:r>
      <w:proofErr w:type="spellEnd"/>
      <w:r>
        <w:rPr>
          <w:spacing w:val="26"/>
        </w:rPr>
        <w:t xml:space="preserve"> </w:t>
      </w:r>
      <w:r>
        <w:t>is</w:t>
      </w:r>
      <w:r>
        <w:rPr>
          <w:spacing w:val="26"/>
        </w:rPr>
        <w:t xml:space="preserve"> </w:t>
      </w:r>
      <w:r>
        <w:t>a</w:t>
      </w:r>
      <w:r>
        <w:rPr>
          <w:spacing w:val="26"/>
        </w:rPr>
        <w:t xml:space="preserve"> </w:t>
      </w:r>
      <w:r>
        <w:t>correlational</w:t>
      </w:r>
      <w:r>
        <w:rPr>
          <w:spacing w:val="26"/>
        </w:rPr>
        <w:t xml:space="preserve"> </w:t>
      </w:r>
      <w:r>
        <w:t>base</w:t>
      </w:r>
      <w:r>
        <w:rPr>
          <w:spacing w:val="26"/>
        </w:rPr>
        <w:t xml:space="preserve"> </w:t>
      </w:r>
      <w:r>
        <w:t>with</w:t>
      </w:r>
      <w:r>
        <w:rPr>
          <w:spacing w:val="26"/>
        </w:rPr>
        <w:t xml:space="preserve"> </w:t>
      </w:r>
      <w:r>
        <w:t>key</w:t>
      </w:r>
      <w:r>
        <w:rPr>
          <w:spacing w:val="26"/>
        </w:rPr>
        <w:t xml:space="preserve"> </w:t>
      </w:r>
      <w:r>
        <w:t>integrity,</w:t>
      </w:r>
      <w:r>
        <w:rPr>
          <w:spacing w:val="26"/>
        </w:rPr>
        <w:t xml:space="preserve"> </w:t>
      </w:r>
      <w:r>
        <w:t>all</w:t>
      </w:r>
      <w:r>
        <w:rPr>
          <w:spacing w:val="26"/>
        </w:rPr>
        <w:t xml:space="preserve"> </w:t>
      </w:r>
      <w:r>
        <w:t>records</w:t>
      </w:r>
      <w:r>
        <w:rPr>
          <w:spacing w:val="26"/>
        </w:rPr>
        <w:t xml:space="preserve"> </w:t>
      </w:r>
      <w:r>
        <w:t>linked</w:t>
      </w:r>
      <w:r>
        <w:rPr>
          <w:spacing w:val="26"/>
        </w:rPr>
        <w:t xml:space="preserve"> </w:t>
      </w:r>
      <w:r>
        <w:t>to</w:t>
      </w:r>
      <w:r>
        <w:rPr>
          <w:spacing w:val="26"/>
        </w:rPr>
        <w:t xml:space="preserve"> </w:t>
      </w:r>
      <w:r>
        <w:t>the</w:t>
      </w:r>
      <w:r>
        <w:rPr>
          <w:spacing w:val="26"/>
        </w:rPr>
        <w:t xml:space="preserve"> </w:t>
      </w:r>
      <w:r>
        <w:t>deleted</w:t>
      </w:r>
      <w:r>
        <w:rPr>
          <w:spacing w:val="26"/>
        </w:rPr>
        <w:t xml:space="preserve"> </w:t>
      </w:r>
      <w:r>
        <w:t>data</w:t>
      </w:r>
      <w:r>
        <w:rPr>
          <w:spacing w:val="26"/>
        </w:rPr>
        <w:t xml:space="preserve"> </w:t>
      </w:r>
      <w:r>
        <w:t>will</w:t>
      </w:r>
      <w:r>
        <w:rPr>
          <w:spacing w:val="26"/>
        </w:rPr>
        <w:t xml:space="preserve"> </w:t>
      </w:r>
      <w:r>
        <w:t>also</w:t>
      </w:r>
      <w:r>
        <w:rPr>
          <w:spacing w:val="26"/>
        </w:rPr>
        <w:t xml:space="preserve"> </w:t>
      </w:r>
      <w:r>
        <w:t xml:space="preserve">be deleted, which includes Term and </w:t>
      </w:r>
      <w:proofErr w:type="spellStart"/>
      <w:r>
        <w:t>TermMap</w:t>
      </w:r>
      <w:proofErr w:type="spellEnd"/>
      <w:r>
        <w:t xml:space="preserve"> information</w:t>
      </w:r>
    </w:p>
    <w:p w14:paraId="0D6F3125" w14:textId="37314731" w:rsidR="000C2409" w:rsidRDefault="005E3753" w:rsidP="00252F29">
      <w:pPr>
        <w:pStyle w:val="Heading1"/>
        <w:spacing w:before="118" w:line="360" w:lineRule="auto"/>
      </w:pPr>
      <w:r>
        <w:t xml:space="preserve">Web </w:t>
      </w:r>
      <w:r>
        <w:rPr>
          <w:spacing w:val="-2"/>
        </w:rPr>
        <w:t>Interface</w:t>
      </w:r>
    </w:p>
    <w:p w14:paraId="04F56E20" w14:textId="77777777" w:rsidR="000C2409" w:rsidRDefault="005E3753">
      <w:pPr>
        <w:pStyle w:val="BodyText"/>
        <w:spacing w:before="143"/>
        <w:ind w:left="300"/>
      </w:pPr>
      <w:r>
        <w:t xml:space="preserve">On the Category screen, we will have options to consult, modify, </w:t>
      </w:r>
      <w:proofErr w:type="gramStart"/>
      <w:r>
        <w:t>add</w:t>
      </w:r>
      <w:proofErr w:type="gramEnd"/>
      <w:r>
        <w:t xml:space="preserve"> and eliminate </w:t>
      </w:r>
      <w:r>
        <w:rPr>
          <w:spacing w:val="-2"/>
        </w:rPr>
        <w:t>Category.</w:t>
      </w:r>
    </w:p>
    <w:p w14:paraId="568E879B" w14:textId="77777777" w:rsidR="000C2409" w:rsidRDefault="005E3753">
      <w:pPr>
        <w:pStyle w:val="BodyText"/>
        <w:spacing w:before="8"/>
        <w:rPr>
          <w:sz w:val="7"/>
        </w:rPr>
      </w:pPr>
      <w:r>
        <w:rPr>
          <w:noProof/>
        </w:rPr>
        <w:drawing>
          <wp:anchor distT="0" distB="0" distL="0" distR="0" simplePos="0" relativeHeight="487624704" behindDoc="1" locked="0" layoutInCell="1" allowOverlap="1" wp14:anchorId="0F899E87" wp14:editId="2D9365C1">
            <wp:simplePos x="0" y="0"/>
            <wp:positionH relativeFrom="page">
              <wp:posOffset>508200</wp:posOffset>
            </wp:positionH>
            <wp:positionV relativeFrom="paragraph">
              <wp:posOffset>73100</wp:posOffset>
            </wp:positionV>
            <wp:extent cx="6496050" cy="4328731"/>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50" cstate="print"/>
                    <a:stretch>
                      <a:fillRect/>
                    </a:stretch>
                  </pic:blipFill>
                  <pic:spPr>
                    <a:xfrm>
                      <a:off x="0" y="0"/>
                      <a:ext cx="6496050" cy="4328731"/>
                    </a:xfrm>
                    <a:prstGeom prst="rect">
                      <a:avLst/>
                    </a:prstGeom>
                  </pic:spPr>
                </pic:pic>
              </a:graphicData>
            </a:graphic>
          </wp:anchor>
        </w:drawing>
      </w:r>
    </w:p>
    <w:p w14:paraId="34F5382D" w14:textId="77777777" w:rsidR="000C2409" w:rsidRDefault="005E3753">
      <w:pPr>
        <w:pStyle w:val="BodyText"/>
        <w:spacing w:before="180"/>
        <w:ind w:left="300"/>
      </w:pPr>
      <w:r>
        <w:t xml:space="preserve">On the first screen, we have a view of all available Category. To consult, click a desired </w:t>
      </w:r>
      <w:r>
        <w:rPr>
          <w:spacing w:val="-2"/>
        </w:rPr>
        <w:t>Category.</w:t>
      </w:r>
    </w:p>
    <w:p w14:paraId="3D813731" w14:textId="77777777" w:rsidR="000C2409" w:rsidRDefault="000C2409">
      <w:pPr>
        <w:pStyle w:val="BodyText"/>
      </w:pPr>
    </w:p>
    <w:p w14:paraId="212F2B12" w14:textId="77777777" w:rsidR="000C2409" w:rsidRDefault="000C2409">
      <w:pPr>
        <w:pStyle w:val="BodyText"/>
        <w:spacing w:before="1"/>
        <w:rPr>
          <w:sz w:val="19"/>
        </w:rPr>
      </w:pPr>
    </w:p>
    <w:p w14:paraId="299403F8" w14:textId="77777777" w:rsidR="000C2409" w:rsidRDefault="005E3753">
      <w:pPr>
        <w:pStyle w:val="BodyText"/>
        <w:ind w:left="393"/>
      </w:pPr>
      <w:r>
        <w:rPr>
          <w:noProof/>
        </w:rPr>
        <w:lastRenderedPageBreak/>
        <w:drawing>
          <wp:inline distT="0" distB="0" distL="0" distR="0" wp14:anchorId="0AB3663F" wp14:editId="1F663D28">
            <wp:extent cx="6443851" cy="1290256"/>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51" cstate="print"/>
                    <a:stretch>
                      <a:fillRect/>
                    </a:stretch>
                  </pic:blipFill>
                  <pic:spPr>
                    <a:xfrm>
                      <a:off x="0" y="0"/>
                      <a:ext cx="6443851" cy="1290256"/>
                    </a:xfrm>
                    <a:prstGeom prst="rect">
                      <a:avLst/>
                    </a:prstGeom>
                  </pic:spPr>
                </pic:pic>
              </a:graphicData>
            </a:graphic>
          </wp:inline>
        </w:drawing>
      </w:r>
    </w:p>
    <w:p w14:paraId="2E68FDF0" w14:textId="77777777" w:rsidR="000C2409" w:rsidRDefault="000C2409">
      <w:pPr>
        <w:pStyle w:val="BodyText"/>
        <w:spacing w:before="2"/>
        <w:rPr>
          <w:sz w:val="14"/>
        </w:rPr>
      </w:pPr>
    </w:p>
    <w:p w14:paraId="0CE2A68C" w14:textId="77777777" w:rsidR="000C2409" w:rsidRPr="00B85499" w:rsidRDefault="005E3753" w:rsidP="00B85499">
      <w:pPr>
        <w:pStyle w:val="Heading1"/>
        <w:spacing w:before="90" w:line="360" w:lineRule="auto"/>
        <w:ind w:right="797"/>
        <w:rPr>
          <w:b w:val="0"/>
          <w:bCs w:val="0"/>
        </w:rPr>
      </w:pPr>
      <w:r w:rsidRPr="00B85499">
        <w:rPr>
          <w:b w:val="0"/>
          <w:bCs w:val="0"/>
        </w:rPr>
        <w:t>On</w:t>
      </w:r>
      <w:r w:rsidRPr="00B85499">
        <w:rPr>
          <w:b w:val="0"/>
          <w:bCs w:val="0"/>
          <w:spacing w:val="-2"/>
        </w:rPr>
        <w:t xml:space="preserve"> </w:t>
      </w:r>
      <w:r w:rsidRPr="00B85499">
        <w:rPr>
          <w:b w:val="0"/>
          <w:bCs w:val="0"/>
        </w:rPr>
        <w:t>the</w:t>
      </w:r>
      <w:r w:rsidRPr="00B85499">
        <w:rPr>
          <w:b w:val="0"/>
          <w:bCs w:val="0"/>
          <w:spacing w:val="-2"/>
        </w:rPr>
        <w:t xml:space="preserve"> </w:t>
      </w:r>
      <w:r w:rsidRPr="00B85499">
        <w:rPr>
          <w:b w:val="0"/>
          <w:bCs w:val="0"/>
        </w:rPr>
        <w:t>next</w:t>
      </w:r>
      <w:r w:rsidRPr="00B85499">
        <w:rPr>
          <w:b w:val="0"/>
          <w:bCs w:val="0"/>
          <w:spacing w:val="-2"/>
        </w:rPr>
        <w:t xml:space="preserve"> </w:t>
      </w:r>
      <w:r w:rsidRPr="00B85499">
        <w:rPr>
          <w:b w:val="0"/>
          <w:bCs w:val="0"/>
        </w:rPr>
        <w:t>screen,</w:t>
      </w:r>
      <w:r w:rsidRPr="00B85499">
        <w:rPr>
          <w:b w:val="0"/>
          <w:bCs w:val="0"/>
          <w:spacing w:val="-2"/>
        </w:rPr>
        <w:t xml:space="preserve"> </w:t>
      </w:r>
      <w:r w:rsidRPr="00B85499">
        <w:rPr>
          <w:b w:val="0"/>
          <w:bCs w:val="0"/>
        </w:rPr>
        <w:t>we</w:t>
      </w:r>
      <w:r w:rsidRPr="00B85499">
        <w:rPr>
          <w:b w:val="0"/>
          <w:bCs w:val="0"/>
          <w:spacing w:val="-2"/>
        </w:rPr>
        <w:t xml:space="preserve"> </w:t>
      </w:r>
      <w:r w:rsidRPr="00B85499">
        <w:rPr>
          <w:b w:val="0"/>
          <w:bCs w:val="0"/>
        </w:rPr>
        <w:t>have</w:t>
      </w:r>
      <w:r w:rsidRPr="00B85499">
        <w:rPr>
          <w:b w:val="0"/>
          <w:bCs w:val="0"/>
          <w:spacing w:val="-2"/>
        </w:rPr>
        <w:t xml:space="preserve"> </w:t>
      </w:r>
      <w:r w:rsidRPr="00B85499">
        <w:rPr>
          <w:b w:val="0"/>
          <w:bCs w:val="0"/>
        </w:rPr>
        <w:t>all</w:t>
      </w:r>
      <w:r w:rsidRPr="00B85499">
        <w:rPr>
          <w:b w:val="0"/>
          <w:bCs w:val="0"/>
          <w:spacing w:val="-2"/>
        </w:rPr>
        <w:t xml:space="preserve"> </w:t>
      </w:r>
      <w:r w:rsidRPr="00B85499">
        <w:rPr>
          <w:b w:val="0"/>
          <w:bCs w:val="0"/>
        </w:rPr>
        <w:t>the</w:t>
      </w:r>
      <w:r w:rsidRPr="00B85499">
        <w:rPr>
          <w:b w:val="0"/>
          <w:bCs w:val="0"/>
          <w:spacing w:val="-2"/>
        </w:rPr>
        <w:t xml:space="preserve"> </w:t>
      </w:r>
      <w:r w:rsidRPr="00B85499">
        <w:rPr>
          <w:b w:val="0"/>
          <w:bCs w:val="0"/>
        </w:rPr>
        <w:t>Category</w:t>
      </w:r>
      <w:r w:rsidRPr="00B85499">
        <w:rPr>
          <w:b w:val="0"/>
          <w:bCs w:val="0"/>
          <w:spacing w:val="-2"/>
        </w:rPr>
        <w:t xml:space="preserve"> </w:t>
      </w:r>
      <w:r w:rsidRPr="00B85499">
        <w:rPr>
          <w:b w:val="0"/>
          <w:bCs w:val="0"/>
        </w:rPr>
        <w:t>fields</w:t>
      </w:r>
      <w:r w:rsidRPr="00B85499">
        <w:rPr>
          <w:b w:val="0"/>
          <w:bCs w:val="0"/>
          <w:spacing w:val="-2"/>
        </w:rPr>
        <w:t xml:space="preserve"> </w:t>
      </w:r>
      <w:r w:rsidRPr="00B85499">
        <w:rPr>
          <w:b w:val="0"/>
          <w:bCs w:val="0"/>
        </w:rPr>
        <w:t>open</w:t>
      </w:r>
      <w:r w:rsidRPr="00B85499">
        <w:rPr>
          <w:b w:val="0"/>
          <w:bCs w:val="0"/>
          <w:spacing w:val="-2"/>
        </w:rPr>
        <w:t xml:space="preserve"> </w:t>
      </w:r>
      <w:r w:rsidRPr="00B85499">
        <w:rPr>
          <w:b w:val="0"/>
          <w:bCs w:val="0"/>
        </w:rPr>
        <w:t>for</w:t>
      </w:r>
      <w:r w:rsidRPr="00B85499">
        <w:rPr>
          <w:b w:val="0"/>
          <w:bCs w:val="0"/>
          <w:spacing w:val="-2"/>
        </w:rPr>
        <w:t xml:space="preserve"> </w:t>
      </w:r>
      <w:r w:rsidRPr="00B85499">
        <w:rPr>
          <w:b w:val="0"/>
          <w:bCs w:val="0"/>
        </w:rPr>
        <w:t>modifications.</w:t>
      </w:r>
      <w:r w:rsidRPr="00B85499">
        <w:rPr>
          <w:b w:val="0"/>
          <w:bCs w:val="0"/>
          <w:spacing w:val="-2"/>
        </w:rPr>
        <w:t xml:space="preserve"> </w:t>
      </w:r>
      <w:r w:rsidRPr="00B85499">
        <w:rPr>
          <w:b w:val="0"/>
          <w:bCs w:val="0"/>
        </w:rPr>
        <w:t>To</w:t>
      </w:r>
      <w:r w:rsidRPr="00B85499">
        <w:rPr>
          <w:b w:val="0"/>
          <w:bCs w:val="0"/>
          <w:spacing w:val="-2"/>
        </w:rPr>
        <w:t xml:space="preserve"> </w:t>
      </w:r>
      <w:r w:rsidRPr="00B85499">
        <w:rPr>
          <w:b w:val="0"/>
          <w:bCs w:val="0"/>
        </w:rPr>
        <w:t>modify,</w:t>
      </w:r>
      <w:r w:rsidRPr="00B85499">
        <w:rPr>
          <w:b w:val="0"/>
          <w:bCs w:val="0"/>
          <w:spacing w:val="-2"/>
        </w:rPr>
        <w:t xml:space="preserve"> </w:t>
      </w:r>
      <w:r w:rsidRPr="00B85499">
        <w:rPr>
          <w:b w:val="0"/>
          <w:bCs w:val="0"/>
        </w:rPr>
        <w:t>change</w:t>
      </w:r>
      <w:r w:rsidRPr="00B85499">
        <w:rPr>
          <w:b w:val="0"/>
          <w:bCs w:val="0"/>
          <w:spacing w:val="-2"/>
        </w:rPr>
        <w:t xml:space="preserve"> </w:t>
      </w:r>
      <w:r w:rsidRPr="00B85499">
        <w:rPr>
          <w:b w:val="0"/>
          <w:bCs w:val="0"/>
        </w:rPr>
        <w:t>the</w:t>
      </w:r>
      <w:r w:rsidRPr="00B85499">
        <w:rPr>
          <w:b w:val="0"/>
          <w:bCs w:val="0"/>
          <w:spacing w:val="-2"/>
        </w:rPr>
        <w:t xml:space="preserve"> </w:t>
      </w:r>
      <w:r w:rsidRPr="00B85499">
        <w:rPr>
          <w:b w:val="0"/>
          <w:bCs w:val="0"/>
        </w:rPr>
        <w:t>desired information and select one of the three button options:</w:t>
      </w:r>
    </w:p>
    <w:p w14:paraId="45E53BCC" w14:textId="77777777" w:rsidR="000C2409" w:rsidRDefault="005E3753" w:rsidP="00B85499">
      <w:pPr>
        <w:pStyle w:val="ListParagraph"/>
        <w:numPr>
          <w:ilvl w:val="0"/>
          <w:numId w:val="2"/>
        </w:numPr>
        <w:tabs>
          <w:tab w:val="left" w:pos="1160"/>
        </w:tabs>
        <w:spacing w:before="1"/>
        <w:ind w:right="797"/>
        <w:rPr>
          <w:sz w:val="20"/>
        </w:rPr>
      </w:pPr>
      <w:r>
        <w:rPr>
          <w:rFonts w:ascii="Courier New" w:hAnsi="Courier New"/>
          <w:sz w:val="20"/>
        </w:rPr>
        <w:t>Save</w:t>
      </w:r>
      <w:r>
        <w:rPr>
          <w:rFonts w:ascii="Courier New" w:hAnsi="Courier New"/>
          <w:spacing w:val="37"/>
          <w:sz w:val="20"/>
        </w:rPr>
        <w:t xml:space="preserve"> </w:t>
      </w:r>
      <w:r>
        <w:rPr>
          <w:rFonts w:ascii="Courier New" w:hAnsi="Courier New"/>
          <w:sz w:val="20"/>
        </w:rPr>
        <w:t>and</w:t>
      </w:r>
      <w:r>
        <w:rPr>
          <w:rFonts w:ascii="Courier New" w:hAnsi="Courier New"/>
          <w:spacing w:val="37"/>
          <w:sz w:val="20"/>
        </w:rPr>
        <w:t xml:space="preserve"> </w:t>
      </w:r>
      <w:r>
        <w:rPr>
          <w:rFonts w:ascii="Courier New" w:hAnsi="Courier New"/>
          <w:sz w:val="20"/>
        </w:rPr>
        <w:t>add</w:t>
      </w:r>
      <w:r>
        <w:rPr>
          <w:rFonts w:ascii="Courier New" w:hAnsi="Courier New"/>
          <w:spacing w:val="37"/>
          <w:sz w:val="20"/>
        </w:rPr>
        <w:t xml:space="preserve"> </w:t>
      </w:r>
      <w:r>
        <w:rPr>
          <w:rFonts w:ascii="Courier New" w:hAnsi="Courier New"/>
          <w:sz w:val="20"/>
        </w:rPr>
        <w:t>another</w:t>
      </w:r>
      <w:r>
        <w:rPr>
          <w:sz w:val="20"/>
        </w:rPr>
        <w:t>:</w:t>
      </w:r>
      <w:r>
        <w:rPr>
          <w:spacing w:val="37"/>
          <w:sz w:val="20"/>
        </w:rPr>
        <w:t xml:space="preserve"> </w:t>
      </w:r>
      <w:r>
        <w:rPr>
          <w:sz w:val="20"/>
        </w:rPr>
        <w:t>Will</w:t>
      </w:r>
      <w:r>
        <w:rPr>
          <w:spacing w:val="37"/>
          <w:sz w:val="20"/>
        </w:rPr>
        <w:t xml:space="preserve"> </w:t>
      </w:r>
      <w:r>
        <w:rPr>
          <w:sz w:val="20"/>
        </w:rPr>
        <w:t>save</w:t>
      </w:r>
      <w:r>
        <w:rPr>
          <w:spacing w:val="37"/>
          <w:sz w:val="20"/>
        </w:rPr>
        <w:t xml:space="preserve"> </w:t>
      </w:r>
      <w:r>
        <w:rPr>
          <w:sz w:val="20"/>
        </w:rPr>
        <w:t>the</w:t>
      </w:r>
      <w:r>
        <w:rPr>
          <w:spacing w:val="37"/>
          <w:sz w:val="20"/>
        </w:rPr>
        <w:t xml:space="preserve"> </w:t>
      </w:r>
      <w:r>
        <w:rPr>
          <w:sz w:val="20"/>
        </w:rPr>
        <w:t>changes</w:t>
      </w:r>
      <w:r>
        <w:rPr>
          <w:spacing w:val="37"/>
          <w:sz w:val="20"/>
        </w:rPr>
        <w:t xml:space="preserve"> </w:t>
      </w:r>
      <w:r>
        <w:rPr>
          <w:sz w:val="20"/>
        </w:rPr>
        <w:t>and</w:t>
      </w:r>
      <w:r>
        <w:rPr>
          <w:spacing w:val="37"/>
          <w:sz w:val="20"/>
        </w:rPr>
        <w:t xml:space="preserve"> </w:t>
      </w:r>
      <w:r>
        <w:rPr>
          <w:sz w:val="20"/>
        </w:rPr>
        <w:t>open</w:t>
      </w:r>
      <w:r>
        <w:rPr>
          <w:spacing w:val="37"/>
          <w:sz w:val="20"/>
        </w:rPr>
        <w:t xml:space="preserve"> </w:t>
      </w:r>
      <w:r>
        <w:rPr>
          <w:sz w:val="20"/>
        </w:rPr>
        <w:t>a</w:t>
      </w:r>
      <w:r>
        <w:rPr>
          <w:spacing w:val="37"/>
          <w:sz w:val="20"/>
        </w:rPr>
        <w:t xml:space="preserve"> </w:t>
      </w:r>
      <w:r>
        <w:rPr>
          <w:sz w:val="20"/>
        </w:rPr>
        <w:t>blank</w:t>
      </w:r>
      <w:r>
        <w:rPr>
          <w:spacing w:val="37"/>
          <w:sz w:val="20"/>
        </w:rPr>
        <w:t xml:space="preserve"> </w:t>
      </w:r>
      <w:r>
        <w:rPr>
          <w:sz w:val="20"/>
        </w:rPr>
        <w:t>Category</w:t>
      </w:r>
      <w:r>
        <w:rPr>
          <w:spacing w:val="37"/>
          <w:sz w:val="20"/>
        </w:rPr>
        <w:t xml:space="preserve"> </w:t>
      </w:r>
      <w:r>
        <w:rPr>
          <w:sz w:val="20"/>
        </w:rPr>
        <w:t>screen</w:t>
      </w:r>
      <w:r>
        <w:rPr>
          <w:spacing w:val="37"/>
          <w:sz w:val="20"/>
        </w:rPr>
        <w:t xml:space="preserve"> </w:t>
      </w:r>
      <w:r>
        <w:rPr>
          <w:sz w:val="20"/>
        </w:rPr>
        <w:t>to</w:t>
      </w:r>
      <w:r>
        <w:rPr>
          <w:spacing w:val="37"/>
          <w:sz w:val="20"/>
        </w:rPr>
        <w:t xml:space="preserve"> </w:t>
      </w:r>
      <w:r>
        <w:rPr>
          <w:sz w:val="20"/>
        </w:rPr>
        <w:t>add</w:t>
      </w:r>
      <w:r>
        <w:rPr>
          <w:spacing w:val="37"/>
          <w:sz w:val="20"/>
        </w:rPr>
        <w:t xml:space="preserve"> </w:t>
      </w:r>
      <w:r>
        <w:rPr>
          <w:sz w:val="20"/>
        </w:rPr>
        <w:t>a</w:t>
      </w:r>
      <w:r>
        <w:rPr>
          <w:spacing w:val="37"/>
          <w:sz w:val="20"/>
        </w:rPr>
        <w:t xml:space="preserve"> </w:t>
      </w:r>
      <w:r>
        <w:rPr>
          <w:sz w:val="20"/>
        </w:rPr>
        <w:t>new Category record.</w:t>
      </w:r>
    </w:p>
    <w:p w14:paraId="0633E119" w14:textId="77777777" w:rsidR="000C2409" w:rsidRDefault="005E3753" w:rsidP="00B85499">
      <w:pPr>
        <w:pStyle w:val="ListParagraph"/>
        <w:numPr>
          <w:ilvl w:val="0"/>
          <w:numId w:val="2"/>
        </w:numPr>
        <w:tabs>
          <w:tab w:val="left" w:pos="1159"/>
        </w:tabs>
        <w:spacing w:before="126"/>
        <w:ind w:left="1159" w:hanging="179"/>
        <w:rPr>
          <w:sz w:val="20"/>
        </w:rPr>
      </w:pPr>
      <w:r>
        <w:rPr>
          <w:rFonts w:ascii="Courier New" w:hAnsi="Courier New"/>
          <w:sz w:val="20"/>
        </w:rPr>
        <w:t xml:space="preserve">Save and </w:t>
      </w:r>
      <w:proofErr w:type="gramStart"/>
      <w:r>
        <w:rPr>
          <w:rFonts w:ascii="Courier New" w:hAnsi="Courier New"/>
          <w:sz w:val="20"/>
        </w:rPr>
        <w:t>Continue</w:t>
      </w:r>
      <w:proofErr w:type="gramEnd"/>
      <w:r>
        <w:rPr>
          <w:rFonts w:ascii="Courier New" w:hAnsi="Courier New"/>
          <w:sz w:val="20"/>
        </w:rPr>
        <w:t xml:space="preserve"> editing</w:t>
      </w:r>
      <w:r>
        <w:rPr>
          <w:sz w:val="20"/>
        </w:rPr>
        <w:t xml:space="preserve">: Will save the changes and continue on the Category </w:t>
      </w:r>
      <w:r>
        <w:rPr>
          <w:spacing w:val="-2"/>
          <w:sz w:val="20"/>
        </w:rPr>
        <w:t>screen.</w:t>
      </w:r>
    </w:p>
    <w:p w14:paraId="0F4F2359" w14:textId="4CC19391" w:rsidR="000C2409" w:rsidRPr="00B85499" w:rsidRDefault="005E3753" w:rsidP="00B85499">
      <w:pPr>
        <w:pStyle w:val="ListParagraph"/>
        <w:numPr>
          <w:ilvl w:val="0"/>
          <w:numId w:val="2"/>
        </w:numPr>
        <w:tabs>
          <w:tab w:val="left" w:pos="1159"/>
        </w:tabs>
        <w:ind w:left="1159" w:hanging="179"/>
        <w:rPr>
          <w:sz w:val="20"/>
        </w:rPr>
      </w:pPr>
      <w:r>
        <w:rPr>
          <w:rFonts w:ascii="Courier New" w:hAnsi="Courier New"/>
          <w:sz w:val="20"/>
        </w:rPr>
        <w:t>Save</w:t>
      </w:r>
      <w:r>
        <w:rPr>
          <w:sz w:val="20"/>
        </w:rPr>
        <w:t xml:space="preserve">: Will save the changes and return to the screen with the list of </w:t>
      </w:r>
      <w:r>
        <w:rPr>
          <w:spacing w:val="-2"/>
          <w:sz w:val="20"/>
        </w:rPr>
        <w:t>Category.</w:t>
      </w:r>
    </w:p>
    <w:p w14:paraId="39470C86" w14:textId="77777777" w:rsidR="00B85499" w:rsidRPr="00B85499" w:rsidRDefault="00B85499" w:rsidP="00B85499">
      <w:pPr>
        <w:tabs>
          <w:tab w:val="left" w:pos="1159"/>
        </w:tabs>
        <w:ind w:left="980"/>
        <w:rPr>
          <w:sz w:val="20"/>
        </w:rPr>
      </w:pPr>
    </w:p>
    <w:p w14:paraId="6A0BC7B3" w14:textId="77777777" w:rsidR="000C2409" w:rsidRDefault="005E3753" w:rsidP="00B85499">
      <w:pPr>
        <w:pStyle w:val="BodyText"/>
        <w:spacing w:before="50" w:line="360" w:lineRule="auto"/>
        <w:ind w:left="300" w:right="797"/>
      </w:pPr>
      <w:r>
        <w:t>In</w:t>
      </w:r>
      <w:r>
        <w:rPr>
          <w:spacing w:val="-4"/>
        </w:rPr>
        <w:t xml:space="preserve"> </w:t>
      </w:r>
      <w:r>
        <w:t>the</w:t>
      </w:r>
      <w:r>
        <w:rPr>
          <w:spacing w:val="-4"/>
        </w:rPr>
        <w:t xml:space="preserve"> </w:t>
      </w:r>
      <w:r>
        <w:t>History</w:t>
      </w:r>
      <w:r>
        <w:rPr>
          <w:spacing w:val="-4"/>
        </w:rPr>
        <w:t xml:space="preserve"> </w:t>
      </w:r>
      <w:r>
        <w:t>button,</w:t>
      </w:r>
      <w:r>
        <w:rPr>
          <w:spacing w:val="-4"/>
        </w:rPr>
        <w:t xml:space="preserve"> </w:t>
      </w:r>
      <w:r>
        <w:t>we</w:t>
      </w:r>
      <w:r>
        <w:rPr>
          <w:spacing w:val="-4"/>
        </w:rPr>
        <w:t xml:space="preserve"> </w:t>
      </w:r>
      <w:r>
        <w:t>can</w:t>
      </w:r>
      <w:r>
        <w:rPr>
          <w:spacing w:val="-4"/>
        </w:rPr>
        <w:t xml:space="preserve"> </w:t>
      </w:r>
      <w:r>
        <w:t>consult</w:t>
      </w:r>
      <w:r>
        <w:rPr>
          <w:spacing w:val="-4"/>
        </w:rPr>
        <w:t xml:space="preserve"> </w:t>
      </w:r>
      <w:r>
        <w:t>all</w:t>
      </w:r>
      <w:r>
        <w:rPr>
          <w:spacing w:val="-4"/>
        </w:rPr>
        <w:t xml:space="preserve"> </w:t>
      </w:r>
      <w:r>
        <w:t>the</w:t>
      </w:r>
      <w:r>
        <w:rPr>
          <w:spacing w:val="-4"/>
        </w:rPr>
        <w:t xml:space="preserve"> </w:t>
      </w:r>
      <w:r>
        <w:t>modifications</w:t>
      </w:r>
      <w:r>
        <w:rPr>
          <w:spacing w:val="-4"/>
        </w:rPr>
        <w:t xml:space="preserve"> </w:t>
      </w:r>
      <w:r>
        <w:t>carried</w:t>
      </w:r>
      <w:r>
        <w:rPr>
          <w:spacing w:val="-4"/>
        </w:rPr>
        <w:t xml:space="preserve"> </w:t>
      </w:r>
      <w:r>
        <w:t>out</w:t>
      </w:r>
      <w:r>
        <w:rPr>
          <w:spacing w:val="-4"/>
        </w:rPr>
        <w:t xml:space="preserve"> </w:t>
      </w:r>
      <w:r>
        <w:t>in</w:t>
      </w:r>
      <w:r>
        <w:rPr>
          <w:spacing w:val="-4"/>
        </w:rPr>
        <w:t xml:space="preserve"> </w:t>
      </w:r>
      <w:r>
        <w:t>the</w:t>
      </w:r>
      <w:r>
        <w:rPr>
          <w:spacing w:val="-4"/>
        </w:rPr>
        <w:t xml:space="preserve"> </w:t>
      </w:r>
      <w:r>
        <w:t>Category,</w:t>
      </w:r>
      <w:r>
        <w:rPr>
          <w:spacing w:val="-4"/>
        </w:rPr>
        <w:t xml:space="preserve"> </w:t>
      </w:r>
      <w:r>
        <w:t>this</w:t>
      </w:r>
      <w:r>
        <w:rPr>
          <w:spacing w:val="-4"/>
        </w:rPr>
        <w:t xml:space="preserve"> </w:t>
      </w:r>
      <w:r>
        <w:t>function</w:t>
      </w:r>
      <w:r>
        <w:rPr>
          <w:spacing w:val="-4"/>
        </w:rPr>
        <w:t xml:space="preserve"> </w:t>
      </w:r>
      <w:r>
        <w:t>will</w:t>
      </w:r>
      <w:r>
        <w:rPr>
          <w:spacing w:val="-4"/>
        </w:rPr>
        <w:t xml:space="preserve"> </w:t>
      </w:r>
      <w:r>
        <w:t>be</w:t>
      </w:r>
      <w:r>
        <w:rPr>
          <w:spacing w:val="-4"/>
        </w:rPr>
        <w:t xml:space="preserve"> </w:t>
      </w:r>
      <w:r>
        <w:t>important</w:t>
      </w:r>
      <w:r>
        <w:rPr>
          <w:spacing w:val="-4"/>
        </w:rPr>
        <w:t xml:space="preserve"> </w:t>
      </w:r>
      <w:r>
        <w:t>to track modifications and audit the process.</w:t>
      </w:r>
    </w:p>
    <w:p w14:paraId="60F90AF9" w14:textId="77777777" w:rsidR="000C2409" w:rsidRDefault="005E3753" w:rsidP="00B85499">
      <w:pPr>
        <w:pStyle w:val="BodyText"/>
        <w:spacing w:before="120" w:line="360" w:lineRule="auto"/>
        <w:ind w:left="300"/>
      </w:pPr>
      <w:r>
        <w:t xml:space="preserve">The </w:t>
      </w:r>
      <w:r>
        <w:rPr>
          <w:rFonts w:ascii="Courier New"/>
        </w:rPr>
        <w:t>DELETE</w:t>
      </w:r>
      <w:r>
        <w:rPr>
          <w:rFonts w:ascii="Courier New"/>
          <w:spacing w:val="-65"/>
        </w:rPr>
        <w:t xml:space="preserve"> </w:t>
      </w:r>
      <w:r>
        <w:t xml:space="preserve">button will permanently delete the Category </w:t>
      </w:r>
      <w:r>
        <w:rPr>
          <w:spacing w:val="-2"/>
        </w:rPr>
        <w:t>record.</w:t>
      </w:r>
    </w:p>
    <w:p w14:paraId="4D26D057" w14:textId="77777777" w:rsidR="000C2409" w:rsidRDefault="005E3753" w:rsidP="00B85499">
      <w:pPr>
        <w:pStyle w:val="BodyText"/>
        <w:spacing w:before="110" w:line="360" w:lineRule="auto"/>
        <w:ind w:left="300" w:right="797"/>
      </w:pPr>
      <w:r>
        <w:t>Caution:</w:t>
      </w:r>
      <w:r>
        <w:rPr>
          <w:spacing w:val="-4"/>
        </w:rPr>
        <w:t xml:space="preserve"> </w:t>
      </w:r>
      <w:r>
        <w:t>when</w:t>
      </w:r>
      <w:r>
        <w:rPr>
          <w:spacing w:val="-4"/>
        </w:rPr>
        <w:t xml:space="preserve"> </w:t>
      </w:r>
      <w:r>
        <w:t>deleting</w:t>
      </w:r>
      <w:r>
        <w:rPr>
          <w:spacing w:val="-4"/>
        </w:rPr>
        <w:t xml:space="preserve"> </w:t>
      </w:r>
      <w:r>
        <w:t>a</w:t>
      </w:r>
      <w:r>
        <w:rPr>
          <w:spacing w:val="-4"/>
        </w:rPr>
        <w:t xml:space="preserve"> </w:t>
      </w:r>
      <w:r>
        <w:t>Category,</w:t>
      </w:r>
      <w:r>
        <w:rPr>
          <w:spacing w:val="-4"/>
        </w:rPr>
        <w:t xml:space="preserve"> </w:t>
      </w:r>
      <w:r>
        <w:t>the</w:t>
      </w:r>
      <w:r>
        <w:rPr>
          <w:spacing w:val="-4"/>
        </w:rPr>
        <w:t xml:space="preserve"> </w:t>
      </w:r>
      <w:r>
        <w:t>system</w:t>
      </w:r>
      <w:r>
        <w:rPr>
          <w:spacing w:val="-4"/>
        </w:rPr>
        <w:t xml:space="preserve"> </w:t>
      </w:r>
      <w:r>
        <w:t>will</w:t>
      </w:r>
      <w:r>
        <w:rPr>
          <w:spacing w:val="-4"/>
        </w:rPr>
        <w:t xml:space="preserve"> </w:t>
      </w:r>
      <w:r>
        <w:t>also</w:t>
      </w:r>
      <w:r>
        <w:rPr>
          <w:spacing w:val="-4"/>
        </w:rPr>
        <w:t xml:space="preserve"> </w:t>
      </w:r>
      <w:r>
        <w:t>delete</w:t>
      </w:r>
      <w:r>
        <w:rPr>
          <w:spacing w:val="-4"/>
        </w:rPr>
        <w:t xml:space="preserve"> </w:t>
      </w:r>
      <w:r>
        <w:t>all</w:t>
      </w:r>
      <w:r>
        <w:rPr>
          <w:spacing w:val="-4"/>
        </w:rPr>
        <w:t xml:space="preserve"> </w:t>
      </w:r>
      <w:r>
        <w:t>records</w:t>
      </w:r>
      <w:r>
        <w:rPr>
          <w:spacing w:val="-4"/>
        </w:rPr>
        <w:t xml:space="preserve"> </w:t>
      </w:r>
      <w:r>
        <w:t>dependent</w:t>
      </w:r>
      <w:r>
        <w:rPr>
          <w:spacing w:val="-4"/>
        </w:rPr>
        <w:t xml:space="preserve"> </w:t>
      </w:r>
      <w:r>
        <w:t>on</w:t>
      </w:r>
      <w:r>
        <w:rPr>
          <w:spacing w:val="-4"/>
        </w:rPr>
        <w:t xml:space="preserve"> </w:t>
      </w:r>
      <w:r>
        <w:t>that</w:t>
      </w:r>
      <w:r>
        <w:rPr>
          <w:spacing w:val="-4"/>
        </w:rPr>
        <w:t xml:space="preserve"> </w:t>
      </w:r>
      <w:r>
        <w:t>Category,</w:t>
      </w:r>
      <w:r>
        <w:rPr>
          <w:spacing w:val="-4"/>
        </w:rPr>
        <w:t xml:space="preserve"> </w:t>
      </w:r>
      <w:r>
        <w:t>which</w:t>
      </w:r>
      <w:r>
        <w:rPr>
          <w:spacing w:val="-4"/>
        </w:rPr>
        <w:t xml:space="preserve"> </w:t>
      </w:r>
      <w:r>
        <w:t>include KEYGE, and KEYLINKS</w:t>
      </w:r>
    </w:p>
    <w:p w14:paraId="65138A4C" w14:textId="77777777" w:rsidR="000C2409" w:rsidRDefault="005E3753" w:rsidP="00B85499">
      <w:pPr>
        <w:pStyle w:val="BodyText"/>
        <w:spacing w:before="121" w:line="360" w:lineRule="auto"/>
        <w:ind w:left="300" w:right="797"/>
      </w:pPr>
      <w:r>
        <w:t>Deletion</w:t>
      </w:r>
      <w:r>
        <w:rPr>
          <w:spacing w:val="19"/>
        </w:rPr>
        <w:t xml:space="preserve"> </w:t>
      </w:r>
      <w:r>
        <w:t>can</w:t>
      </w:r>
      <w:r>
        <w:rPr>
          <w:spacing w:val="19"/>
        </w:rPr>
        <w:t xml:space="preserve"> </w:t>
      </w:r>
      <w:r>
        <w:t>also</w:t>
      </w:r>
      <w:r>
        <w:rPr>
          <w:spacing w:val="19"/>
        </w:rPr>
        <w:t xml:space="preserve"> </w:t>
      </w:r>
      <w:r>
        <w:t>be</w:t>
      </w:r>
      <w:r>
        <w:rPr>
          <w:spacing w:val="19"/>
        </w:rPr>
        <w:t xml:space="preserve"> </w:t>
      </w:r>
      <w:r>
        <w:t>performed</w:t>
      </w:r>
      <w:r>
        <w:rPr>
          <w:spacing w:val="19"/>
        </w:rPr>
        <w:t xml:space="preserve"> </w:t>
      </w:r>
      <w:proofErr w:type="spellStart"/>
      <w:r>
        <w:t>en</w:t>
      </w:r>
      <w:proofErr w:type="spellEnd"/>
      <w:r>
        <w:rPr>
          <w:spacing w:val="19"/>
        </w:rPr>
        <w:t xml:space="preserve"> </w:t>
      </w:r>
      <w:r>
        <w:t>bloc.</w:t>
      </w:r>
      <w:r>
        <w:rPr>
          <w:spacing w:val="19"/>
        </w:rPr>
        <w:t xml:space="preserve"> </w:t>
      </w:r>
      <w:r>
        <w:t>On</w:t>
      </w:r>
      <w:r>
        <w:rPr>
          <w:spacing w:val="19"/>
        </w:rPr>
        <w:t xml:space="preserve"> </w:t>
      </w:r>
      <w:r>
        <w:t>the</w:t>
      </w:r>
      <w:r>
        <w:rPr>
          <w:spacing w:val="19"/>
        </w:rPr>
        <w:t xml:space="preserve"> </w:t>
      </w:r>
      <w:r>
        <w:t>Category</w:t>
      </w:r>
      <w:r>
        <w:rPr>
          <w:spacing w:val="19"/>
        </w:rPr>
        <w:t xml:space="preserve"> </w:t>
      </w:r>
      <w:r>
        <w:t>List</w:t>
      </w:r>
      <w:r>
        <w:rPr>
          <w:spacing w:val="19"/>
        </w:rPr>
        <w:t xml:space="preserve"> </w:t>
      </w:r>
      <w:r>
        <w:t>screen,</w:t>
      </w:r>
      <w:r>
        <w:rPr>
          <w:spacing w:val="19"/>
        </w:rPr>
        <w:t xml:space="preserve"> </w:t>
      </w:r>
      <w:r>
        <w:t>select</w:t>
      </w:r>
      <w:r>
        <w:rPr>
          <w:spacing w:val="19"/>
        </w:rPr>
        <w:t xml:space="preserve"> </w:t>
      </w:r>
      <w:r>
        <w:t>all</w:t>
      </w:r>
      <w:r>
        <w:rPr>
          <w:spacing w:val="19"/>
        </w:rPr>
        <w:t xml:space="preserve"> </w:t>
      </w:r>
      <w:r>
        <w:t>the</w:t>
      </w:r>
      <w:r>
        <w:rPr>
          <w:spacing w:val="19"/>
        </w:rPr>
        <w:t xml:space="preserve"> </w:t>
      </w:r>
      <w:r>
        <w:t>Category</w:t>
      </w:r>
      <w:r>
        <w:rPr>
          <w:spacing w:val="19"/>
        </w:rPr>
        <w:t xml:space="preserve"> </w:t>
      </w:r>
      <w:r>
        <w:t>you</w:t>
      </w:r>
      <w:r>
        <w:rPr>
          <w:spacing w:val="19"/>
        </w:rPr>
        <w:t xml:space="preserve"> </w:t>
      </w:r>
      <w:r>
        <w:t>want</w:t>
      </w:r>
      <w:r>
        <w:rPr>
          <w:spacing w:val="19"/>
        </w:rPr>
        <w:t xml:space="preserve"> </w:t>
      </w:r>
      <w:r>
        <w:t>to</w:t>
      </w:r>
      <w:r>
        <w:rPr>
          <w:spacing w:val="19"/>
        </w:rPr>
        <w:t xml:space="preserve"> </w:t>
      </w:r>
      <w:r>
        <w:t xml:space="preserve">delete, choose the Delete Selected Keyge - Category action and click on the </w:t>
      </w:r>
      <w:r>
        <w:rPr>
          <w:rFonts w:ascii="Courier New"/>
        </w:rPr>
        <w:t>GO</w:t>
      </w:r>
      <w:r>
        <w:rPr>
          <w:rFonts w:ascii="Courier New"/>
          <w:spacing w:val="-53"/>
        </w:rPr>
        <w:t xml:space="preserve"> </w:t>
      </w:r>
      <w:r>
        <w:t>button.</w:t>
      </w:r>
    </w:p>
    <w:p w14:paraId="39AD66A4" w14:textId="6F173B32" w:rsidR="000C2409" w:rsidRDefault="005E3753" w:rsidP="00B85499">
      <w:pPr>
        <w:pStyle w:val="BodyText"/>
        <w:spacing w:before="105" w:line="360" w:lineRule="auto"/>
        <w:ind w:left="300" w:right="797"/>
      </w:pPr>
      <w:r>
        <w:t>Be careful, this elimination operation will be definitive for the Category and for all other records dependent on it, as already explained.</w:t>
      </w:r>
    </w:p>
    <w:p w14:paraId="4C478409" w14:textId="77777777" w:rsidR="000C2409" w:rsidRDefault="005E3753">
      <w:pPr>
        <w:pStyle w:val="BodyText"/>
        <w:rPr>
          <w:sz w:val="9"/>
        </w:rPr>
      </w:pPr>
      <w:r>
        <w:rPr>
          <w:noProof/>
        </w:rPr>
        <w:drawing>
          <wp:anchor distT="0" distB="0" distL="0" distR="0" simplePos="0" relativeHeight="487625216" behindDoc="1" locked="0" layoutInCell="1" allowOverlap="1" wp14:anchorId="3044D8D6" wp14:editId="5C3F5126">
            <wp:simplePos x="0" y="0"/>
            <wp:positionH relativeFrom="page">
              <wp:posOffset>567018</wp:posOffset>
            </wp:positionH>
            <wp:positionV relativeFrom="paragraph">
              <wp:posOffset>82791</wp:posOffset>
            </wp:positionV>
            <wp:extent cx="6443854" cy="1790509"/>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52" cstate="print"/>
                    <a:stretch>
                      <a:fillRect/>
                    </a:stretch>
                  </pic:blipFill>
                  <pic:spPr>
                    <a:xfrm>
                      <a:off x="0" y="0"/>
                      <a:ext cx="6443854" cy="1790509"/>
                    </a:xfrm>
                    <a:prstGeom prst="rect">
                      <a:avLst/>
                    </a:prstGeom>
                  </pic:spPr>
                </pic:pic>
              </a:graphicData>
            </a:graphic>
          </wp:anchor>
        </w:drawing>
      </w:r>
    </w:p>
    <w:p w14:paraId="6CB2B3EA" w14:textId="77777777" w:rsidR="00B85499" w:rsidRDefault="00B85499">
      <w:pPr>
        <w:pStyle w:val="Heading1"/>
        <w:spacing w:before="58"/>
      </w:pPr>
    </w:p>
    <w:p w14:paraId="6EA11AAB" w14:textId="5F2A169F" w:rsidR="000C2409" w:rsidRPr="00B85499" w:rsidRDefault="005E3753">
      <w:pPr>
        <w:pStyle w:val="Heading1"/>
        <w:spacing w:before="58"/>
        <w:rPr>
          <w:b w:val="0"/>
          <w:bCs w:val="0"/>
        </w:rPr>
      </w:pPr>
      <w:r w:rsidRPr="00B85499">
        <w:rPr>
          <w:b w:val="0"/>
          <w:bCs w:val="0"/>
        </w:rPr>
        <w:t xml:space="preserve">To add new Category, we will have three different </w:t>
      </w:r>
      <w:r w:rsidRPr="00B85499">
        <w:rPr>
          <w:b w:val="0"/>
          <w:bCs w:val="0"/>
          <w:spacing w:val="-2"/>
        </w:rPr>
        <w:t>ways:</w:t>
      </w:r>
    </w:p>
    <w:p w14:paraId="64774402" w14:textId="77777777" w:rsidR="000C2409" w:rsidRDefault="005E3753" w:rsidP="00B85499">
      <w:pPr>
        <w:pStyle w:val="ListParagraph"/>
        <w:numPr>
          <w:ilvl w:val="0"/>
          <w:numId w:val="2"/>
        </w:numPr>
        <w:tabs>
          <w:tab w:val="left" w:pos="1159"/>
        </w:tabs>
        <w:spacing w:before="1"/>
        <w:ind w:left="1159" w:hanging="179"/>
        <w:rPr>
          <w:sz w:val="20"/>
        </w:rPr>
      </w:pPr>
      <w:r>
        <w:rPr>
          <w:sz w:val="20"/>
        </w:rPr>
        <w:t xml:space="preserve">by the </w:t>
      </w:r>
      <w:r>
        <w:rPr>
          <w:rFonts w:ascii="Courier New" w:hAnsi="Courier New"/>
          <w:sz w:val="20"/>
        </w:rPr>
        <w:t>+ Add</w:t>
      </w:r>
      <w:r>
        <w:rPr>
          <w:rFonts w:ascii="Courier New" w:hAnsi="Courier New"/>
          <w:spacing w:val="-65"/>
          <w:sz w:val="20"/>
        </w:rPr>
        <w:t xml:space="preserve"> </w:t>
      </w:r>
      <w:r>
        <w:rPr>
          <w:sz w:val="20"/>
        </w:rPr>
        <w:t xml:space="preserve">button on the left </w:t>
      </w:r>
      <w:r>
        <w:rPr>
          <w:spacing w:val="-2"/>
          <w:sz w:val="20"/>
        </w:rPr>
        <w:t>sidebar.</w:t>
      </w:r>
    </w:p>
    <w:p w14:paraId="4E78DD7D" w14:textId="77777777" w:rsidR="000C2409" w:rsidRDefault="005E3753" w:rsidP="00B85499">
      <w:pPr>
        <w:pStyle w:val="ListParagraph"/>
        <w:numPr>
          <w:ilvl w:val="0"/>
          <w:numId w:val="2"/>
        </w:numPr>
        <w:tabs>
          <w:tab w:val="left" w:pos="1159"/>
        </w:tabs>
        <w:ind w:left="1159" w:hanging="179"/>
        <w:rPr>
          <w:sz w:val="20"/>
        </w:rPr>
      </w:pPr>
      <w:r>
        <w:rPr>
          <w:sz w:val="20"/>
        </w:rPr>
        <w:t xml:space="preserve">Through the </w:t>
      </w:r>
      <w:r>
        <w:rPr>
          <w:rFonts w:ascii="Courier New" w:hAnsi="Courier New"/>
          <w:sz w:val="20"/>
        </w:rPr>
        <w:t>ADD Category +</w:t>
      </w:r>
      <w:r>
        <w:rPr>
          <w:rFonts w:ascii="Courier New" w:hAnsi="Courier New"/>
          <w:spacing w:val="-65"/>
          <w:sz w:val="20"/>
        </w:rPr>
        <w:t xml:space="preserve"> </w:t>
      </w:r>
      <w:r>
        <w:rPr>
          <w:sz w:val="20"/>
        </w:rPr>
        <w:t xml:space="preserve">button in the right field of the Category </w:t>
      </w:r>
      <w:r>
        <w:rPr>
          <w:spacing w:val="-2"/>
          <w:sz w:val="20"/>
        </w:rPr>
        <w:t>list.</w:t>
      </w:r>
    </w:p>
    <w:p w14:paraId="0DD5D94F" w14:textId="77777777" w:rsidR="000C2409" w:rsidRDefault="005E3753" w:rsidP="00B85499">
      <w:pPr>
        <w:pStyle w:val="ListParagraph"/>
        <w:numPr>
          <w:ilvl w:val="0"/>
          <w:numId w:val="2"/>
        </w:numPr>
        <w:tabs>
          <w:tab w:val="left" w:pos="1159"/>
        </w:tabs>
        <w:spacing w:before="109"/>
        <w:ind w:left="1159" w:hanging="179"/>
        <w:rPr>
          <w:sz w:val="20"/>
        </w:rPr>
      </w:pPr>
      <w:r>
        <w:rPr>
          <w:sz w:val="20"/>
        </w:rPr>
        <w:t xml:space="preserve">Via the </w:t>
      </w:r>
      <w:r>
        <w:rPr>
          <w:rFonts w:ascii="Courier New" w:hAnsi="Courier New"/>
          <w:sz w:val="20"/>
        </w:rPr>
        <w:t>Save and add another</w:t>
      </w:r>
      <w:r>
        <w:rPr>
          <w:rFonts w:ascii="Courier New" w:hAnsi="Courier New"/>
          <w:spacing w:val="-65"/>
          <w:sz w:val="20"/>
        </w:rPr>
        <w:t xml:space="preserve"> </w:t>
      </w:r>
      <w:r>
        <w:rPr>
          <w:sz w:val="20"/>
        </w:rPr>
        <w:t xml:space="preserve">button located within a Category </w:t>
      </w:r>
      <w:r>
        <w:rPr>
          <w:spacing w:val="-2"/>
          <w:sz w:val="20"/>
        </w:rPr>
        <w:t>record.</w:t>
      </w:r>
    </w:p>
    <w:p w14:paraId="5FFE5775" w14:textId="77777777" w:rsidR="000C2409" w:rsidRDefault="005E3753">
      <w:pPr>
        <w:pStyle w:val="BodyText"/>
        <w:spacing w:before="11"/>
        <w:rPr>
          <w:sz w:val="7"/>
        </w:rPr>
      </w:pPr>
      <w:r>
        <w:rPr>
          <w:noProof/>
        </w:rPr>
        <mc:AlternateContent>
          <mc:Choice Requires="wps">
            <w:drawing>
              <wp:anchor distT="0" distB="0" distL="0" distR="0" simplePos="0" relativeHeight="487625728" behindDoc="1" locked="0" layoutInCell="1" allowOverlap="1" wp14:anchorId="0418FC9E" wp14:editId="4825EEC8">
                <wp:simplePos x="0" y="0"/>
                <wp:positionH relativeFrom="page">
                  <wp:posOffset>381200</wp:posOffset>
                </wp:positionH>
                <wp:positionV relativeFrom="paragraph">
                  <wp:posOffset>76626</wp:posOffset>
                </wp:positionV>
                <wp:extent cx="6670675" cy="259079"/>
                <wp:effectExtent l="0" t="0" r="9525" b="8255"/>
                <wp:wrapTopAndBottom/>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677C0D4B" w14:textId="77777777" w:rsidR="000C2409" w:rsidRDefault="005E3753">
                            <w:pPr>
                              <w:spacing w:before="126" w:line="275" w:lineRule="exact"/>
                              <w:ind w:left="197"/>
                              <w:rPr>
                                <w:b/>
                                <w:color w:val="000000"/>
                              </w:rPr>
                            </w:pPr>
                            <w:bookmarkStart w:id="85" w:name="Term"/>
                            <w:bookmarkStart w:id="86" w:name="_bookmark48"/>
                            <w:bookmarkStart w:id="87" w:name="_bookmark49"/>
                            <w:bookmarkEnd w:id="85"/>
                            <w:bookmarkEnd w:id="86"/>
                            <w:bookmarkEnd w:id="87"/>
                            <w:r>
                              <w:rPr>
                                <w:b/>
                                <w:color w:val="1F425B"/>
                                <w:spacing w:val="-4"/>
                              </w:rPr>
                              <w:t>Term</w:t>
                            </w:r>
                          </w:p>
                        </w:txbxContent>
                      </wps:txbx>
                      <wps:bodyPr wrap="square" lIns="0" tIns="0" rIns="0" bIns="0" rtlCol="0">
                        <a:noAutofit/>
                      </wps:bodyPr>
                    </wps:wsp>
                  </a:graphicData>
                </a:graphic>
              </wp:anchor>
            </w:drawing>
          </mc:Choice>
          <mc:Fallback>
            <w:pict>
              <v:shape w14:anchorId="0418FC9E" id="Textbox 105" o:spid="_x0000_s1051" type="#_x0000_t202" style="position:absolute;margin-left:30pt;margin-top:6.05pt;width:525.25pt;height:20.4pt;z-index:-15690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" filled="f" stroked="f" strokeweight=".1058mm">
                <v:textbox inset="0,0,0,0">
                  <w:txbxContent>
                    <w:p w14:paraId="677C0D4B" w14:textId="77777777" w:rsidR="000C2409" w:rsidRDefault="005E3753">
                      <w:pPr>
                        <w:spacing w:before="126" w:line="275" w:lineRule="exact"/>
                        <w:ind w:left="197"/>
                        <w:rPr>
                          <w:b/>
                          <w:color w:val="000000"/>
                        </w:rPr>
                      </w:pPr>
                      <w:bookmarkStart w:id="136" w:name="Term"/>
                      <w:bookmarkStart w:id="137" w:name="_bookmark48"/>
                      <w:bookmarkStart w:id="138" w:name="_bookmark49"/>
                      <w:bookmarkEnd w:id="136"/>
                      <w:bookmarkEnd w:id="137"/>
                      <w:bookmarkEnd w:id="138"/>
                      <w:r>
                        <w:rPr>
                          <w:b/>
                          <w:color w:val="1F425B"/>
                          <w:spacing w:val="-4"/>
                        </w:rPr>
                        <w:t>Term</w:t>
                      </w:r>
                    </w:p>
                  </w:txbxContent>
                </v:textbox>
                <w10:wrap type="topAndBottom" anchorx="page"/>
              </v:shape>
            </w:pict>
          </mc:Fallback>
        </mc:AlternateContent>
      </w:r>
    </w:p>
    <w:p w14:paraId="3B6E0057" w14:textId="77777777" w:rsidR="000C2409" w:rsidRDefault="005E3753" w:rsidP="00B85499">
      <w:pPr>
        <w:pStyle w:val="BodyText"/>
        <w:spacing w:before="130" w:line="360" w:lineRule="auto"/>
        <w:ind w:left="300" w:right="797"/>
        <w:jc w:val="both"/>
      </w:pPr>
      <w:r>
        <w:t xml:space="preserve">Term is the main component in </w:t>
      </w:r>
      <w:proofErr w:type="spellStart"/>
      <w:r>
        <w:t>GE.db</w:t>
      </w:r>
      <w:proofErr w:type="spellEnd"/>
      <w:r>
        <w:t xml:space="preserve"> and </w:t>
      </w:r>
      <w:proofErr w:type="spellStart"/>
      <w:proofErr w:type="gramStart"/>
      <w:r>
        <w:t>GE.filter</w:t>
      </w:r>
      <w:proofErr w:type="spellEnd"/>
      <w:proofErr w:type="gramEnd"/>
      <w:r>
        <w:t xml:space="preserve"> and was created to specify a search term in external data sources. A Term can be assigned to a gene, a chromosome, an SNP, a disease, a chemical, an environmental factor, or any other term necessary to keep in the </w:t>
      </w:r>
      <w:proofErr w:type="spellStart"/>
      <w:r>
        <w:t>GE.db</w:t>
      </w:r>
      <w:proofErr w:type="spellEnd"/>
      <w:r>
        <w:t xml:space="preserve"> knowledge base.</w:t>
      </w:r>
    </w:p>
    <w:p w14:paraId="060FE579" w14:textId="77777777" w:rsidR="000C2409" w:rsidRDefault="005E3753" w:rsidP="00B85499">
      <w:pPr>
        <w:pStyle w:val="BodyText"/>
        <w:spacing w:before="120" w:line="360" w:lineRule="auto"/>
        <w:ind w:left="300" w:right="797"/>
        <w:jc w:val="both"/>
      </w:pPr>
      <w:r>
        <w:t xml:space="preserve">A Term will have as attributes the Group and Category records to qualify and group, helping during searches, queries, and analysis of the </w:t>
      </w:r>
      <w:proofErr w:type="spellStart"/>
      <w:r>
        <w:t>GE.db</w:t>
      </w:r>
      <w:proofErr w:type="spellEnd"/>
      <w:r>
        <w:t xml:space="preserve"> knowledge base.</w:t>
      </w:r>
    </w:p>
    <w:p w14:paraId="2AE2FA99" w14:textId="77777777" w:rsidR="000C2409" w:rsidRDefault="005E3753" w:rsidP="00B85499">
      <w:pPr>
        <w:pStyle w:val="BodyText"/>
        <w:spacing w:before="121" w:line="360" w:lineRule="auto"/>
        <w:ind w:left="300" w:right="797"/>
        <w:jc w:val="both"/>
      </w:pPr>
      <w:r>
        <w:lastRenderedPageBreak/>
        <w:t xml:space="preserve">A Term inside </w:t>
      </w:r>
      <w:proofErr w:type="spellStart"/>
      <w:r>
        <w:t>GE.db</w:t>
      </w:r>
      <w:proofErr w:type="spellEnd"/>
      <w:r>
        <w:t xml:space="preserve"> can be kept as a code number, a prefix + code, or even a word, depending exclusively on the initial planning adopted. </w:t>
      </w:r>
      <w:proofErr w:type="gramStart"/>
      <w:r>
        <w:t>Thus</w:t>
      </w:r>
      <w:proofErr w:type="gramEnd"/>
      <w:r>
        <w:t xml:space="preserve"> allowing high flexibility in the use of the IGEM system.</w:t>
      </w:r>
    </w:p>
    <w:p w14:paraId="020693BC" w14:textId="77777777" w:rsidR="000C2409" w:rsidRDefault="005E3753" w:rsidP="00B85499">
      <w:pPr>
        <w:pStyle w:val="BodyText"/>
        <w:spacing w:before="92" w:line="360" w:lineRule="auto"/>
        <w:ind w:left="300" w:right="797"/>
        <w:jc w:val="both"/>
      </w:pPr>
      <w:r>
        <w:t>The system has an interface for mapping external words to a Term, with this link having several external combinations</w:t>
      </w:r>
      <w:r>
        <w:rPr>
          <w:spacing w:val="-3"/>
        </w:rPr>
        <w:t xml:space="preserve"> </w:t>
      </w:r>
      <w:r>
        <w:t>for</w:t>
      </w:r>
      <w:r>
        <w:rPr>
          <w:spacing w:val="-3"/>
        </w:rPr>
        <w:t xml:space="preserve"> </w:t>
      </w:r>
      <w:r>
        <w:t>a</w:t>
      </w:r>
      <w:r>
        <w:rPr>
          <w:spacing w:val="-3"/>
        </w:rPr>
        <w:t xml:space="preserve"> </w:t>
      </w:r>
      <w:r>
        <w:t>single</w:t>
      </w:r>
      <w:r>
        <w:rPr>
          <w:spacing w:val="-3"/>
        </w:rPr>
        <w:t xml:space="preserve"> </w:t>
      </w:r>
      <w:r>
        <w:t>Term.</w:t>
      </w:r>
      <w:r>
        <w:rPr>
          <w:spacing w:val="-3"/>
        </w:rPr>
        <w:t xml:space="preserve"> </w:t>
      </w:r>
      <w:r>
        <w:t>The</w:t>
      </w:r>
      <w:r>
        <w:rPr>
          <w:spacing w:val="-3"/>
        </w:rPr>
        <w:t xml:space="preserve"> </w:t>
      </w:r>
      <w:r>
        <w:t>system</w:t>
      </w:r>
      <w:r>
        <w:rPr>
          <w:spacing w:val="-3"/>
        </w:rPr>
        <w:t xml:space="preserve"> </w:t>
      </w:r>
      <w:r>
        <w:t>does</w:t>
      </w:r>
      <w:r>
        <w:rPr>
          <w:spacing w:val="-3"/>
        </w:rPr>
        <w:t xml:space="preserve"> </w:t>
      </w:r>
      <w:r>
        <w:t>not</w:t>
      </w:r>
      <w:r>
        <w:rPr>
          <w:spacing w:val="-3"/>
        </w:rPr>
        <w:t xml:space="preserve"> </w:t>
      </w:r>
      <w:r>
        <w:t>allow</w:t>
      </w:r>
      <w:r>
        <w:rPr>
          <w:spacing w:val="-3"/>
        </w:rPr>
        <w:t xml:space="preserve"> </w:t>
      </w:r>
      <w:r>
        <w:t>mapping</w:t>
      </w:r>
      <w:r>
        <w:rPr>
          <w:spacing w:val="-3"/>
        </w:rPr>
        <w:t xml:space="preserve"> </w:t>
      </w:r>
      <w:r>
        <w:t>the</w:t>
      </w:r>
      <w:r>
        <w:rPr>
          <w:spacing w:val="-3"/>
        </w:rPr>
        <w:t xml:space="preserve"> </w:t>
      </w:r>
      <w:r>
        <w:t>same</w:t>
      </w:r>
      <w:r>
        <w:rPr>
          <w:spacing w:val="-3"/>
        </w:rPr>
        <w:t xml:space="preserve"> </w:t>
      </w:r>
      <w:r>
        <w:t>external</w:t>
      </w:r>
      <w:r>
        <w:rPr>
          <w:spacing w:val="-3"/>
        </w:rPr>
        <w:t xml:space="preserve"> </w:t>
      </w:r>
      <w:r>
        <w:t>word</w:t>
      </w:r>
      <w:r>
        <w:rPr>
          <w:spacing w:val="-3"/>
        </w:rPr>
        <w:t xml:space="preserve"> </w:t>
      </w:r>
      <w:r>
        <w:t>to</w:t>
      </w:r>
      <w:r>
        <w:rPr>
          <w:spacing w:val="-3"/>
        </w:rPr>
        <w:t xml:space="preserve"> </w:t>
      </w:r>
      <w:r>
        <w:t>more</w:t>
      </w:r>
      <w:r>
        <w:rPr>
          <w:spacing w:val="-3"/>
        </w:rPr>
        <w:t xml:space="preserve"> </w:t>
      </w:r>
      <w:r>
        <w:t>than</w:t>
      </w:r>
      <w:r>
        <w:rPr>
          <w:spacing w:val="-3"/>
        </w:rPr>
        <w:t xml:space="preserve"> </w:t>
      </w:r>
      <w:r>
        <w:t>one</w:t>
      </w:r>
      <w:r>
        <w:rPr>
          <w:spacing w:val="-3"/>
        </w:rPr>
        <w:t xml:space="preserve"> </w:t>
      </w:r>
      <w:r>
        <w:t>Term, a process necessary to guarantee the integrity of the knowledge base.</w:t>
      </w:r>
    </w:p>
    <w:p w14:paraId="515E4C04" w14:textId="77777777" w:rsidR="000C2409" w:rsidRDefault="005E3753" w:rsidP="00B85499">
      <w:pPr>
        <w:pStyle w:val="BodyText"/>
        <w:spacing w:before="120" w:line="360" w:lineRule="auto"/>
        <w:ind w:left="300" w:right="797"/>
        <w:jc w:val="both"/>
      </w:pPr>
      <w:r>
        <w:t xml:space="preserve">As described in the introduction, the purpose of </w:t>
      </w:r>
      <w:proofErr w:type="spellStart"/>
      <w:r>
        <w:t>GE.db</w:t>
      </w:r>
      <w:proofErr w:type="spellEnd"/>
      <w:r>
        <w:t xml:space="preserve"> will be to search an external record for all Terms found, correlate these Terms and maintain a frequency and origin, allowing, like </w:t>
      </w:r>
      <w:proofErr w:type="spellStart"/>
      <w:proofErr w:type="gramStart"/>
      <w:r>
        <w:t>GE.filter</w:t>
      </w:r>
      <w:proofErr w:type="spellEnd"/>
      <w:proofErr w:type="gramEnd"/>
      <w:r>
        <w:t>, to perform searches for combinations between Term in different external data sources quickly and easily.</w:t>
      </w:r>
    </w:p>
    <w:p w14:paraId="2997228E" w14:textId="77777777" w:rsidR="000C2409" w:rsidRDefault="005E3753" w:rsidP="00B85499">
      <w:pPr>
        <w:pStyle w:val="BodyText"/>
        <w:spacing w:before="121" w:line="360" w:lineRule="auto"/>
        <w:ind w:left="300" w:right="797"/>
        <w:jc w:val="both"/>
      </w:pPr>
      <w:r>
        <w:t xml:space="preserve">The Term data will be stored in the </w:t>
      </w:r>
      <w:proofErr w:type="spellStart"/>
      <w:r>
        <w:t>ge_keyge</w:t>
      </w:r>
      <w:proofErr w:type="spellEnd"/>
      <w:r>
        <w:t xml:space="preserve"> table of the IGEM DB defined in the initial parameters. The available fields are:</w:t>
      </w:r>
    </w:p>
    <w:p w14:paraId="1BD1B3F6" w14:textId="77777777" w:rsidR="000C2409" w:rsidRDefault="005E3753" w:rsidP="00B85499">
      <w:pPr>
        <w:pStyle w:val="ListParagraph"/>
        <w:numPr>
          <w:ilvl w:val="0"/>
          <w:numId w:val="2"/>
        </w:numPr>
        <w:tabs>
          <w:tab w:val="left" w:pos="1159"/>
        </w:tabs>
        <w:spacing w:before="1"/>
        <w:ind w:left="1159" w:hanging="179"/>
        <w:rPr>
          <w:sz w:val="20"/>
        </w:rPr>
      </w:pPr>
      <w:r>
        <w:rPr>
          <w:i/>
          <w:sz w:val="20"/>
        </w:rPr>
        <w:t>ID</w:t>
      </w:r>
      <w:r>
        <w:rPr>
          <w:sz w:val="20"/>
        </w:rPr>
        <w:t xml:space="preserve">: </w:t>
      </w:r>
      <w:proofErr w:type="spellStart"/>
      <w:r>
        <w:rPr>
          <w:sz w:val="20"/>
        </w:rPr>
        <w:t>GE.db</w:t>
      </w:r>
      <w:proofErr w:type="spellEnd"/>
      <w:r>
        <w:rPr>
          <w:sz w:val="20"/>
        </w:rPr>
        <w:t xml:space="preserve"> internal </w:t>
      </w:r>
      <w:r>
        <w:rPr>
          <w:spacing w:val="-5"/>
          <w:sz w:val="20"/>
        </w:rPr>
        <w:t>key</w:t>
      </w:r>
    </w:p>
    <w:p w14:paraId="56F1A09C" w14:textId="77777777" w:rsidR="000C2409" w:rsidRDefault="005E3753" w:rsidP="00B85499">
      <w:pPr>
        <w:pStyle w:val="ListParagraph"/>
        <w:numPr>
          <w:ilvl w:val="0"/>
          <w:numId w:val="2"/>
        </w:numPr>
        <w:tabs>
          <w:tab w:val="left" w:pos="1159"/>
        </w:tabs>
        <w:ind w:left="1159" w:hanging="179"/>
        <w:rPr>
          <w:sz w:val="20"/>
        </w:rPr>
      </w:pPr>
      <w:r>
        <w:rPr>
          <w:i/>
          <w:sz w:val="20"/>
        </w:rPr>
        <w:t>Term</w:t>
      </w:r>
      <w:r>
        <w:rPr>
          <w:sz w:val="20"/>
        </w:rPr>
        <w:t xml:space="preserve">: Abbreviated name of the </w:t>
      </w:r>
      <w:r>
        <w:rPr>
          <w:spacing w:val="-4"/>
          <w:sz w:val="20"/>
        </w:rPr>
        <w:t>Term</w:t>
      </w:r>
    </w:p>
    <w:p w14:paraId="0EAB5C03" w14:textId="77777777" w:rsidR="000C2409" w:rsidRDefault="005E3753" w:rsidP="00B85499">
      <w:pPr>
        <w:pStyle w:val="ListParagraph"/>
        <w:numPr>
          <w:ilvl w:val="0"/>
          <w:numId w:val="2"/>
        </w:numPr>
        <w:tabs>
          <w:tab w:val="left" w:pos="1159"/>
        </w:tabs>
        <w:spacing w:before="109"/>
        <w:ind w:left="1159" w:hanging="179"/>
        <w:rPr>
          <w:sz w:val="20"/>
        </w:rPr>
      </w:pPr>
      <w:r>
        <w:rPr>
          <w:i/>
          <w:sz w:val="20"/>
        </w:rPr>
        <w:t>Description</w:t>
      </w:r>
      <w:r>
        <w:rPr>
          <w:sz w:val="20"/>
        </w:rPr>
        <w:t xml:space="preserve">: Description for identifying and consulting the </w:t>
      </w:r>
      <w:r>
        <w:rPr>
          <w:spacing w:val="-4"/>
          <w:sz w:val="20"/>
        </w:rPr>
        <w:t>Term</w:t>
      </w:r>
    </w:p>
    <w:p w14:paraId="5EF5A2AC" w14:textId="77777777" w:rsidR="000C2409" w:rsidRDefault="005E3753" w:rsidP="00B85499">
      <w:pPr>
        <w:pStyle w:val="ListParagraph"/>
        <w:numPr>
          <w:ilvl w:val="0"/>
          <w:numId w:val="2"/>
        </w:numPr>
        <w:tabs>
          <w:tab w:val="left" w:pos="1159"/>
        </w:tabs>
        <w:ind w:left="1159" w:hanging="179"/>
        <w:rPr>
          <w:sz w:val="20"/>
        </w:rPr>
      </w:pPr>
      <w:proofErr w:type="spellStart"/>
      <w:r>
        <w:rPr>
          <w:i/>
          <w:sz w:val="20"/>
        </w:rPr>
        <w:t>Category_id</w:t>
      </w:r>
      <w:proofErr w:type="spellEnd"/>
      <w:r>
        <w:rPr>
          <w:sz w:val="20"/>
        </w:rPr>
        <w:t xml:space="preserve">: </w:t>
      </w:r>
      <w:proofErr w:type="spellStart"/>
      <w:r>
        <w:rPr>
          <w:sz w:val="20"/>
        </w:rPr>
        <w:t>foreign_key</w:t>
      </w:r>
      <w:proofErr w:type="spellEnd"/>
      <w:r>
        <w:rPr>
          <w:sz w:val="20"/>
        </w:rPr>
        <w:t xml:space="preserve"> from </w:t>
      </w:r>
      <w:proofErr w:type="spellStart"/>
      <w:r>
        <w:rPr>
          <w:spacing w:val="-2"/>
          <w:sz w:val="20"/>
        </w:rPr>
        <w:t>ge_category</w:t>
      </w:r>
      <w:proofErr w:type="spellEnd"/>
    </w:p>
    <w:p w14:paraId="106E9A8C" w14:textId="77777777" w:rsidR="000C2409" w:rsidRDefault="005E3753" w:rsidP="00B85499">
      <w:pPr>
        <w:pStyle w:val="ListParagraph"/>
        <w:numPr>
          <w:ilvl w:val="0"/>
          <w:numId w:val="2"/>
        </w:numPr>
        <w:tabs>
          <w:tab w:val="left" w:pos="1159"/>
        </w:tabs>
        <w:ind w:left="1159" w:hanging="179"/>
        <w:rPr>
          <w:sz w:val="20"/>
        </w:rPr>
      </w:pPr>
      <w:proofErr w:type="spellStart"/>
      <w:r>
        <w:rPr>
          <w:i/>
          <w:sz w:val="20"/>
        </w:rPr>
        <w:t>Group_id</w:t>
      </w:r>
      <w:proofErr w:type="spellEnd"/>
      <w:r>
        <w:rPr>
          <w:sz w:val="20"/>
        </w:rPr>
        <w:t xml:space="preserve">: </w:t>
      </w:r>
      <w:proofErr w:type="spellStart"/>
      <w:r>
        <w:rPr>
          <w:sz w:val="20"/>
        </w:rPr>
        <w:t>foreign_key</w:t>
      </w:r>
      <w:proofErr w:type="spellEnd"/>
      <w:r>
        <w:rPr>
          <w:sz w:val="20"/>
        </w:rPr>
        <w:t xml:space="preserve"> from </w:t>
      </w:r>
      <w:proofErr w:type="spellStart"/>
      <w:r>
        <w:rPr>
          <w:spacing w:val="-2"/>
          <w:sz w:val="20"/>
        </w:rPr>
        <w:t>ge_group</w:t>
      </w:r>
      <w:proofErr w:type="spellEnd"/>
    </w:p>
    <w:p w14:paraId="713BE4B9" w14:textId="77777777" w:rsidR="00B85499" w:rsidRDefault="00B85499" w:rsidP="00B85499">
      <w:pPr>
        <w:pStyle w:val="BodyText"/>
        <w:spacing w:before="50" w:line="360" w:lineRule="auto"/>
        <w:ind w:left="300"/>
      </w:pPr>
    </w:p>
    <w:p w14:paraId="7E2B9C36" w14:textId="1EAD1644" w:rsidR="000C2409" w:rsidRDefault="005E3753" w:rsidP="00B85499">
      <w:pPr>
        <w:pStyle w:val="BodyText"/>
        <w:spacing w:before="50" w:line="360" w:lineRule="auto"/>
        <w:ind w:left="300"/>
      </w:pPr>
      <w:r>
        <w:t xml:space="preserve">The inclusion of new data can be performed via the process </w:t>
      </w:r>
      <w:proofErr w:type="spellStart"/>
      <w:proofErr w:type="gramStart"/>
      <w:r>
        <w:rPr>
          <w:rFonts w:ascii="Courier New"/>
        </w:rPr>
        <w:t>db</w:t>
      </w:r>
      <w:proofErr w:type="spellEnd"/>
      <w:r>
        <w:rPr>
          <w:rFonts w:ascii="Courier New"/>
          <w:spacing w:val="-65"/>
        </w:rPr>
        <w:t xml:space="preserve"> </w:t>
      </w:r>
      <w:r>
        <w:t>.</w:t>
      </w:r>
      <w:proofErr w:type="gramEnd"/>
      <w:r>
        <w:t xml:space="preserve"> On the command </w:t>
      </w:r>
      <w:r>
        <w:rPr>
          <w:spacing w:val="-2"/>
        </w:rPr>
        <w:t>line:</w:t>
      </w:r>
    </w:p>
    <w:p w14:paraId="6A14BC06" w14:textId="77777777" w:rsidR="000C2409" w:rsidRDefault="005E3753" w:rsidP="00B85499">
      <w:pPr>
        <w:pStyle w:val="BodyText"/>
        <w:spacing w:before="142" w:line="360" w:lineRule="auto"/>
        <w:ind w:left="388"/>
        <w:rPr>
          <w:rFonts w:ascii="Courier New"/>
        </w:rPr>
      </w:pPr>
      <w:r>
        <w:rPr>
          <w:rFonts w:ascii="Courier New"/>
        </w:rPr>
        <w:t xml:space="preserve">$ python manage.py </w:t>
      </w:r>
      <w:proofErr w:type="spellStart"/>
      <w:r>
        <w:rPr>
          <w:rFonts w:ascii="Courier New"/>
        </w:rPr>
        <w:t>db</w:t>
      </w:r>
      <w:proofErr w:type="spellEnd"/>
      <w:r>
        <w:rPr>
          <w:rFonts w:ascii="Courier New"/>
        </w:rPr>
        <w:t xml:space="preserve"> --</w:t>
      </w:r>
      <w:proofErr w:type="spellStart"/>
      <w:r>
        <w:rPr>
          <w:rFonts w:ascii="Courier New"/>
        </w:rPr>
        <w:t>load_data</w:t>
      </w:r>
      <w:proofErr w:type="spellEnd"/>
      <w:r>
        <w:rPr>
          <w:rFonts w:ascii="Courier New"/>
        </w:rPr>
        <w:t xml:space="preserve"> "table='term, </w:t>
      </w:r>
      <w:r>
        <w:rPr>
          <w:rFonts w:ascii="Courier New"/>
          <w:spacing w:val="-2"/>
        </w:rPr>
        <w:t>path='{</w:t>
      </w:r>
      <w:proofErr w:type="spellStart"/>
      <w:r>
        <w:rPr>
          <w:rFonts w:ascii="Courier New"/>
          <w:spacing w:val="-2"/>
        </w:rPr>
        <w:t>your_path</w:t>
      </w:r>
      <w:proofErr w:type="spellEnd"/>
      <w:r>
        <w:rPr>
          <w:rFonts w:ascii="Courier New"/>
          <w:spacing w:val="-2"/>
        </w:rPr>
        <w:t>}/term.csv'"</w:t>
      </w:r>
    </w:p>
    <w:p w14:paraId="387E2E7D" w14:textId="21C28BFD" w:rsidR="000C2409" w:rsidRDefault="005E3753" w:rsidP="00B85499">
      <w:pPr>
        <w:pStyle w:val="BodyText"/>
        <w:spacing w:before="158" w:line="360" w:lineRule="auto"/>
        <w:ind w:left="300"/>
      </w:pPr>
      <w:r>
        <w:t xml:space="preserve">Other commands and functions for manipulating master data can be found in the database management </w:t>
      </w:r>
      <w:r>
        <w:rPr>
          <w:spacing w:val="-4"/>
        </w:rPr>
        <w:t>tab.</w:t>
      </w:r>
    </w:p>
    <w:p w14:paraId="5BCA31FF" w14:textId="77777777" w:rsidR="000C2409" w:rsidRDefault="005E3753" w:rsidP="00B85499">
      <w:pPr>
        <w:pStyle w:val="BodyText"/>
        <w:spacing w:before="124" w:line="360" w:lineRule="auto"/>
        <w:ind w:left="300" w:right="797"/>
        <w:jc w:val="both"/>
      </w:pPr>
      <w:r>
        <w:t xml:space="preserve">CAUTION: As </w:t>
      </w:r>
      <w:proofErr w:type="spellStart"/>
      <w:r>
        <w:t>GE.db</w:t>
      </w:r>
      <w:proofErr w:type="spellEnd"/>
      <w:r>
        <w:t xml:space="preserve"> is a correlational base with key integrity, all records linked to the deleted data will also be deleted, which includes </w:t>
      </w:r>
      <w:proofErr w:type="spellStart"/>
      <w:r>
        <w:t>TermMap</w:t>
      </w:r>
      <w:proofErr w:type="spellEnd"/>
      <w:r>
        <w:t xml:space="preserve"> </w:t>
      </w:r>
      <w:proofErr w:type="spellStart"/>
      <w:r>
        <w:t>amd</w:t>
      </w:r>
      <w:proofErr w:type="spellEnd"/>
      <w:r>
        <w:t xml:space="preserve"> </w:t>
      </w:r>
      <w:proofErr w:type="spellStart"/>
      <w:r>
        <w:t>WordMap</w:t>
      </w:r>
      <w:proofErr w:type="spellEnd"/>
      <w:r>
        <w:t xml:space="preserve"> information</w:t>
      </w:r>
    </w:p>
    <w:p w14:paraId="1EFC2756" w14:textId="1CFA5E00" w:rsidR="000C2409" w:rsidRDefault="005E3753" w:rsidP="00252F29">
      <w:pPr>
        <w:pStyle w:val="Heading1"/>
        <w:spacing w:before="119" w:line="360" w:lineRule="auto"/>
      </w:pPr>
      <w:r>
        <w:t xml:space="preserve">Web </w:t>
      </w:r>
      <w:r>
        <w:rPr>
          <w:spacing w:val="-2"/>
        </w:rPr>
        <w:t>Interface</w:t>
      </w:r>
    </w:p>
    <w:p w14:paraId="60C3AF83" w14:textId="1C0C7CAF" w:rsidR="000C2409" w:rsidRDefault="005E3753">
      <w:pPr>
        <w:pStyle w:val="BodyText"/>
        <w:spacing w:before="143"/>
        <w:ind w:left="300"/>
      </w:pPr>
      <w:r>
        <w:t xml:space="preserve">On the Database screen, we will have options to consult, modify, </w:t>
      </w:r>
      <w:proofErr w:type="gramStart"/>
      <w:r>
        <w:t>add</w:t>
      </w:r>
      <w:proofErr w:type="gramEnd"/>
      <w:r>
        <w:t xml:space="preserve"> and eliminate </w:t>
      </w:r>
      <w:r>
        <w:rPr>
          <w:spacing w:val="-2"/>
        </w:rPr>
        <w:t>Term.</w:t>
      </w:r>
    </w:p>
    <w:p w14:paraId="3B0E0F4A" w14:textId="77777777" w:rsidR="00B85499" w:rsidRDefault="00B85499">
      <w:pPr>
        <w:pStyle w:val="BodyText"/>
        <w:spacing w:before="8"/>
        <w:rPr>
          <w:sz w:val="7"/>
        </w:rPr>
      </w:pPr>
    </w:p>
    <w:p w14:paraId="721E704A" w14:textId="4E6EA684" w:rsidR="00B85499" w:rsidRDefault="00252F29">
      <w:pPr>
        <w:pStyle w:val="BodyText"/>
        <w:spacing w:before="8"/>
        <w:rPr>
          <w:sz w:val="7"/>
        </w:rPr>
      </w:pPr>
      <w:r>
        <w:rPr>
          <w:noProof/>
        </w:rPr>
        <w:drawing>
          <wp:anchor distT="0" distB="0" distL="0" distR="0" simplePos="0" relativeHeight="487626240" behindDoc="1" locked="0" layoutInCell="1" allowOverlap="1" wp14:anchorId="432E46F6" wp14:editId="0F32B768">
            <wp:simplePos x="0" y="0"/>
            <wp:positionH relativeFrom="page">
              <wp:posOffset>506730</wp:posOffset>
            </wp:positionH>
            <wp:positionV relativeFrom="paragraph">
              <wp:posOffset>74930</wp:posOffset>
            </wp:positionV>
            <wp:extent cx="5495925" cy="2369820"/>
            <wp:effectExtent l="0" t="0" r="3175" b="508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3" cstate="print"/>
                    <a:stretch>
                      <a:fillRect/>
                    </a:stretch>
                  </pic:blipFill>
                  <pic:spPr>
                    <a:xfrm>
                      <a:off x="0" y="0"/>
                      <a:ext cx="5495925" cy="2369820"/>
                    </a:xfrm>
                    <a:prstGeom prst="rect">
                      <a:avLst/>
                    </a:prstGeom>
                  </pic:spPr>
                </pic:pic>
              </a:graphicData>
            </a:graphic>
            <wp14:sizeRelH relativeFrom="margin">
              <wp14:pctWidth>0</wp14:pctWidth>
            </wp14:sizeRelH>
            <wp14:sizeRelV relativeFrom="margin">
              <wp14:pctHeight>0</wp14:pctHeight>
            </wp14:sizeRelV>
          </wp:anchor>
        </w:drawing>
      </w:r>
    </w:p>
    <w:p w14:paraId="253E51DE" w14:textId="5C8E4C9F" w:rsidR="00B85499" w:rsidRDefault="00B85499">
      <w:pPr>
        <w:pStyle w:val="BodyText"/>
        <w:spacing w:before="8"/>
        <w:rPr>
          <w:sz w:val="7"/>
        </w:rPr>
      </w:pPr>
    </w:p>
    <w:p w14:paraId="7E351870" w14:textId="469BDC3D" w:rsidR="00B85499" w:rsidRDefault="00B85499">
      <w:pPr>
        <w:pStyle w:val="BodyText"/>
        <w:spacing w:before="8"/>
        <w:rPr>
          <w:sz w:val="7"/>
        </w:rPr>
      </w:pPr>
    </w:p>
    <w:p w14:paraId="122427A5" w14:textId="0A30C769" w:rsidR="00B85499" w:rsidRDefault="00B85499">
      <w:pPr>
        <w:pStyle w:val="BodyText"/>
        <w:spacing w:before="8"/>
        <w:rPr>
          <w:sz w:val="7"/>
        </w:rPr>
      </w:pPr>
    </w:p>
    <w:p w14:paraId="4E31176B" w14:textId="1F02EDEF" w:rsidR="000C2409" w:rsidRDefault="000C2409">
      <w:pPr>
        <w:pStyle w:val="BodyText"/>
        <w:spacing w:before="8"/>
        <w:rPr>
          <w:sz w:val="7"/>
        </w:rPr>
      </w:pPr>
    </w:p>
    <w:p w14:paraId="4C5C541D" w14:textId="77777777" w:rsidR="000C2409" w:rsidRDefault="005E3753">
      <w:pPr>
        <w:pStyle w:val="BodyText"/>
        <w:spacing w:before="184"/>
        <w:ind w:left="300"/>
      </w:pPr>
      <w:r>
        <w:t xml:space="preserve">On the first screen, we have a view of all available Term. To consult, click a desired </w:t>
      </w:r>
      <w:r>
        <w:rPr>
          <w:spacing w:val="-2"/>
        </w:rPr>
        <w:t>Term.</w:t>
      </w:r>
    </w:p>
    <w:p w14:paraId="23544CC9" w14:textId="77777777" w:rsidR="000C2409" w:rsidRDefault="000C2409">
      <w:pPr>
        <w:pStyle w:val="BodyText"/>
        <w:spacing w:after="1"/>
        <w:rPr>
          <w:sz w:val="21"/>
        </w:rPr>
      </w:pPr>
    </w:p>
    <w:p w14:paraId="7412759C" w14:textId="77777777" w:rsidR="000C2409" w:rsidRDefault="005E3753">
      <w:pPr>
        <w:pStyle w:val="BodyText"/>
        <w:ind w:left="447"/>
      </w:pPr>
      <w:r>
        <w:rPr>
          <w:noProof/>
        </w:rPr>
        <w:lastRenderedPageBreak/>
        <w:drawing>
          <wp:inline distT="0" distB="0" distL="0" distR="0" wp14:anchorId="014E288D" wp14:editId="2E764ADE">
            <wp:extent cx="6443853" cy="1815274"/>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54" cstate="print"/>
                    <a:stretch>
                      <a:fillRect/>
                    </a:stretch>
                  </pic:blipFill>
                  <pic:spPr>
                    <a:xfrm>
                      <a:off x="0" y="0"/>
                      <a:ext cx="6443853" cy="1815274"/>
                    </a:xfrm>
                    <a:prstGeom prst="rect">
                      <a:avLst/>
                    </a:prstGeom>
                  </pic:spPr>
                </pic:pic>
              </a:graphicData>
            </a:graphic>
          </wp:inline>
        </w:drawing>
      </w:r>
    </w:p>
    <w:p w14:paraId="0336E387" w14:textId="77777777" w:rsidR="000C2409" w:rsidRPr="00252F29" w:rsidRDefault="005E3753" w:rsidP="00B85499">
      <w:pPr>
        <w:pStyle w:val="Heading1"/>
        <w:spacing w:before="126" w:line="360" w:lineRule="auto"/>
        <w:ind w:right="797"/>
        <w:rPr>
          <w:b w:val="0"/>
          <w:bCs w:val="0"/>
        </w:rPr>
      </w:pPr>
      <w:r w:rsidRPr="00252F29">
        <w:rPr>
          <w:b w:val="0"/>
          <w:bCs w:val="0"/>
        </w:rPr>
        <w:t>On</w:t>
      </w:r>
      <w:r w:rsidRPr="00252F29">
        <w:rPr>
          <w:b w:val="0"/>
          <w:bCs w:val="0"/>
          <w:spacing w:val="-2"/>
        </w:rPr>
        <w:t xml:space="preserve"> </w:t>
      </w:r>
      <w:r w:rsidRPr="00252F29">
        <w:rPr>
          <w:b w:val="0"/>
          <w:bCs w:val="0"/>
        </w:rPr>
        <w:t>the</w:t>
      </w:r>
      <w:r w:rsidRPr="00252F29">
        <w:rPr>
          <w:b w:val="0"/>
          <w:bCs w:val="0"/>
          <w:spacing w:val="-2"/>
        </w:rPr>
        <w:t xml:space="preserve"> </w:t>
      </w:r>
      <w:r w:rsidRPr="00252F29">
        <w:rPr>
          <w:b w:val="0"/>
          <w:bCs w:val="0"/>
        </w:rPr>
        <w:t>next</w:t>
      </w:r>
      <w:r w:rsidRPr="00252F29">
        <w:rPr>
          <w:b w:val="0"/>
          <w:bCs w:val="0"/>
          <w:spacing w:val="-2"/>
        </w:rPr>
        <w:t xml:space="preserve"> </w:t>
      </w:r>
      <w:r w:rsidRPr="00252F29">
        <w:rPr>
          <w:b w:val="0"/>
          <w:bCs w:val="0"/>
        </w:rPr>
        <w:t>screen,</w:t>
      </w:r>
      <w:r w:rsidRPr="00252F29">
        <w:rPr>
          <w:b w:val="0"/>
          <w:bCs w:val="0"/>
          <w:spacing w:val="-2"/>
        </w:rPr>
        <w:t xml:space="preserve"> </w:t>
      </w:r>
      <w:r w:rsidRPr="00252F29">
        <w:rPr>
          <w:b w:val="0"/>
          <w:bCs w:val="0"/>
        </w:rPr>
        <w:t>we</w:t>
      </w:r>
      <w:r w:rsidRPr="00252F29">
        <w:rPr>
          <w:b w:val="0"/>
          <w:bCs w:val="0"/>
          <w:spacing w:val="-2"/>
        </w:rPr>
        <w:t xml:space="preserve"> </w:t>
      </w:r>
      <w:r w:rsidRPr="00252F29">
        <w:rPr>
          <w:b w:val="0"/>
          <w:bCs w:val="0"/>
        </w:rPr>
        <w:t>have</w:t>
      </w:r>
      <w:r w:rsidRPr="00252F29">
        <w:rPr>
          <w:b w:val="0"/>
          <w:bCs w:val="0"/>
          <w:spacing w:val="-2"/>
        </w:rPr>
        <w:t xml:space="preserve"> </w:t>
      </w:r>
      <w:r w:rsidRPr="00252F29">
        <w:rPr>
          <w:b w:val="0"/>
          <w:bCs w:val="0"/>
        </w:rPr>
        <w:t>all</w:t>
      </w:r>
      <w:r w:rsidRPr="00252F29">
        <w:rPr>
          <w:b w:val="0"/>
          <w:bCs w:val="0"/>
          <w:spacing w:val="-2"/>
        </w:rPr>
        <w:t xml:space="preserve"> </w:t>
      </w:r>
      <w:r w:rsidRPr="00252F29">
        <w:rPr>
          <w:b w:val="0"/>
          <w:bCs w:val="0"/>
        </w:rPr>
        <w:t>the</w:t>
      </w:r>
      <w:r w:rsidRPr="00252F29">
        <w:rPr>
          <w:b w:val="0"/>
          <w:bCs w:val="0"/>
          <w:spacing w:val="-2"/>
        </w:rPr>
        <w:t xml:space="preserve"> </w:t>
      </w:r>
      <w:r w:rsidRPr="00252F29">
        <w:rPr>
          <w:b w:val="0"/>
          <w:bCs w:val="0"/>
        </w:rPr>
        <w:t>Term</w:t>
      </w:r>
      <w:r w:rsidRPr="00252F29">
        <w:rPr>
          <w:b w:val="0"/>
          <w:bCs w:val="0"/>
          <w:spacing w:val="-2"/>
        </w:rPr>
        <w:t xml:space="preserve"> </w:t>
      </w:r>
      <w:r w:rsidRPr="00252F29">
        <w:rPr>
          <w:b w:val="0"/>
          <w:bCs w:val="0"/>
        </w:rPr>
        <w:t>fields</w:t>
      </w:r>
      <w:r w:rsidRPr="00252F29">
        <w:rPr>
          <w:b w:val="0"/>
          <w:bCs w:val="0"/>
          <w:spacing w:val="-2"/>
        </w:rPr>
        <w:t xml:space="preserve"> </w:t>
      </w:r>
      <w:r w:rsidRPr="00252F29">
        <w:rPr>
          <w:b w:val="0"/>
          <w:bCs w:val="0"/>
        </w:rPr>
        <w:t>open</w:t>
      </w:r>
      <w:r w:rsidRPr="00252F29">
        <w:rPr>
          <w:b w:val="0"/>
          <w:bCs w:val="0"/>
          <w:spacing w:val="-2"/>
        </w:rPr>
        <w:t xml:space="preserve"> </w:t>
      </w:r>
      <w:r w:rsidRPr="00252F29">
        <w:rPr>
          <w:b w:val="0"/>
          <w:bCs w:val="0"/>
        </w:rPr>
        <w:t>for</w:t>
      </w:r>
      <w:r w:rsidRPr="00252F29">
        <w:rPr>
          <w:b w:val="0"/>
          <w:bCs w:val="0"/>
          <w:spacing w:val="-2"/>
        </w:rPr>
        <w:t xml:space="preserve"> </w:t>
      </w:r>
      <w:r w:rsidRPr="00252F29">
        <w:rPr>
          <w:b w:val="0"/>
          <w:bCs w:val="0"/>
        </w:rPr>
        <w:t>modifications.</w:t>
      </w:r>
      <w:r w:rsidRPr="00252F29">
        <w:rPr>
          <w:b w:val="0"/>
          <w:bCs w:val="0"/>
          <w:spacing w:val="-2"/>
        </w:rPr>
        <w:t xml:space="preserve"> </w:t>
      </w:r>
      <w:r w:rsidRPr="00252F29">
        <w:rPr>
          <w:b w:val="0"/>
          <w:bCs w:val="0"/>
        </w:rPr>
        <w:t>To</w:t>
      </w:r>
      <w:r w:rsidRPr="00252F29">
        <w:rPr>
          <w:b w:val="0"/>
          <w:bCs w:val="0"/>
          <w:spacing w:val="-2"/>
        </w:rPr>
        <w:t xml:space="preserve"> </w:t>
      </w:r>
      <w:r w:rsidRPr="00252F29">
        <w:rPr>
          <w:b w:val="0"/>
          <w:bCs w:val="0"/>
        </w:rPr>
        <w:t>modify,</w:t>
      </w:r>
      <w:r w:rsidRPr="00252F29">
        <w:rPr>
          <w:b w:val="0"/>
          <w:bCs w:val="0"/>
          <w:spacing w:val="-2"/>
        </w:rPr>
        <w:t xml:space="preserve"> </w:t>
      </w:r>
      <w:r w:rsidRPr="00252F29">
        <w:rPr>
          <w:b w:val="0"/>
          <w:bCs w:val="0"/>
        </w:rPr>
        <w:t>change</w:t>
      </w:r>
      <w:r w:rsidRPr="00252F29">
        <w:rPr>
          <w:b w:val="0"/>
          <w:bCs w:val="0"/>
          <w:spacing w:val="-2"/>
        </w:rPr>
        <w:t xml:space="preserve"> </w:t>
      </w:r>
      <w:r w:rsidRPr="00252F29">
        <w:rPr>
          <w:b w:val="0"/>
          <w:bCs w:val="0"/>
        </w:rPr>
        <w:t>the</w:t>
      </w:r>
      <w:r w:rsidRPr="00252F29">
        <w:rPr>
          <w:b w:val="0"/>
          <w:bCs w:val="0"/>
          <w:spacing w:val="-2"/>
        </w:rPr>
        <w:t xml:space="preserve"> </w:t>
      </w:r>
      <w:r w:rsidRPr="00252F29">
        <w:rPr>
          <w:b w:val="0"/>
          <w:bCs w:val="0"/>
        </w:rPr>
        <w:t>desired information and select one of the three button options:</w:t>
      </w:r>
    </w:p>
    <w:p w14:paraId="40DE3F37" w14:textId="77777777" w:rsidR="000C2409" w:rsidRDefault="005E3753" w:rsidP="00B85499">
      <w:pPr>
        <w:pStyle w:val="ListParagraph"/>
        <w:numPr>
          <w:ilvl w:val="0"/>
          <w:numId w:val="2"/>
        </w:numPr>
        <w:tabs>
          <w:tab w:val="left" w:pos="1160"/>
        </w:tabs>
        <w:spacing w:before="0"/>
        <w:ind w:right="797"/>
        <w:rPr>
          <w:sz w:val="20"/>
        </w:rPr>
      </w:pPr>
      <w:r>
        <w:rPr>
          <w:rFonts w:ascii="Courier New" w:hAnsi="Courier New"/>
          <w:sz w:val="20"/>
        </w:rPr>
        <w:t>Save</w:t>
      </w:r>
      <w:r>
        <w:rPr>
          <w:rFonts w:ascii="Courier New" w:hAnsi="Courier New"/>
          <w:spacing w:val="25"/>
          <w:sz w:val="20"/>
        </w:rPr>
        <w:t xml:space="preserve"> </w:t>
      </w:r>
      <w:r>
        <w:rPr>
          <w:rFonts w:ascii="Courier New" w:hAnsi="Courier New"/>
          <w:sz w:val="20"/>
        </w:rPr>
        <w:t>and</w:t>
      </w:r>
      <w:r>
        <w:rPr>
          <w:rFonts w:ascii="Courier New" w:hAnsi="Courier New"/>
          <w:spacing w:val="25"/>
          <w:sz w:val="20"/>
        </w:rPr>
        <w:t xml:space="preserve"> </w:t>
      </w:r>
      <w:r>
        <w:rPr>
          <w:rFonts w:ascii="Courier New" w:hAnsi="Courier New"/>
          <w:sz w:val="20"/>
        </w:rPr>
        <w:t>add</w:t>
      </w:r>
      <w:r>
        <w:rPr>
          <w:rFonts w:ascii="Courier New" w:hAnsi="Courier New"/>
          <w:spacing w:val="25"/>
          <w:sz w:val="20"/>
        </w:rPr>
        <w:t xml:space="preserve"> </w:t>
      </w:r>
      <w:r>
        <w:rPr>
          <w:rFonts w:ascii="Courier New" w:hAnsi="Courier New"/>
          <w:sz w:val="20"/>
        </w:rPr>
        <w:t>another</w:t>
      </w:r>
      <w:r>
        <w:rPr>
          <w:sz w:val="20"/>
        </w:rPr>
        <w:t>:</w:t>
      </w:r>
      <w:r>
        <w:rPr>
          <w:spacing w:val="25"/>
          <w:sz w:val="20"/>
        </w:rPr>
        <w:t xml:space="preserve"> </w:t>
      </w:r>
      <w:r>
        <w:rPr>
          <w:sz w:val="20"/>
        </w:rPr>
        <w:t>Will</w:t>
      </w:r>
      <w:r>
        <w:rPr>
          <w:spacing w:val="25"/>
          <w:sz w:val="20"/>
        </w:rPr>
        <w:t xml:space="preserve"> </w:t>
      </w:r>
      <w:r>
        <w:rPr>
          <w:sz w:val="20"/>
        </w:rPr>
        <w:t>save</w:t>
      </w:r>
      <w:r>
        <w:rPr>
          <w:spacing w:val="25"/>
          <w:sz w:val="20"/>
        </w:rPr>
        <w:t xml:space="preserve"> </w:t>
      </w:r>
      <w:r>
        <w:rPr>
          <w:sz w:val="20"/>
        </w:rPr>
        <w:t>the</w:t>
      </w:r>
      <w:r>
        <w:rPr>
          <w:spacing w:val="25"/>
          <w:sz w:val="20"/>
        </w:rPr>
        <w:t xml:space="preserve"> </w:t>
      </w:r>
      <w:r>
        <w:rPr>
          <w:sz w:val="20"/>
        </w:rPr>
        <w:t>changes</w:t>
      </w:r>
      <w:r>
        <w:rPr>
          <w:spacing w:val="25"/>
          <w:sz w:val="20"/>
        </w:rPr>
        <w:t xml:space="preserve"> </w:t>
      </w:r>
      <w:r>
        <w:rPr>
          <w:sz w:val="20"/>
        </w:rPr>
        <w:t>and</w:t>
      </w:r>
      <w:r>
        <w:rPr>
          <w:spacing w:val="25"/>
          <w:sz w:val="20"/>
        </w:rPr>
        <w:t xml:space="preserve"> </w:t>
      </w:r>
      <w:r>
        <w:rPr>
          <w:sz w:val="20"/>
        </w:rPr>
        <w:t>open</w:t>
      </w:r>
      <w:r>
        <w:rPr>
          <w:spacing w:val="25"/>
          <w:sz w:val="20"/>
        </w:rPr>
        <w:t xml:space="preserve"> </w:t>
      </w:r>
      <w:r>
        <w:rPr>
          <w:sz w:val="20"/>
        </w:rPr>
        <w:t>a</w:t>
      </w:r>
      <w:r>
        <w:rPr>
          <w:spacing w:val="25"/>
          <w:sz w:val="20"/>
        </w:rPr>
        <w:t xml:space="preserve"> </w:t>
      </w:r>
      <w:r>
        <w:rPr>
          <w:sz w:val="20"/>
        </w:rPr>
        <w:t>blank</w:t>
      </w:r>
      <w:r>
        <w:rPr>
          <w:spacing w:val="25"/>
          <w:sz w:val="20"/>
        </w:rPr>
        <w:t xml:space="preserve"> </w:t>
      </w:r>
      <w:r>
        <w:rPr>
          <w:sz w:val="20"/>
        </w:rPr>
        <w:t>Term</w:t>
      </w:r>
      <w:r>
        <w:rPr>
          <w:spacing w:val="25"/>
          <w:sz w:val="20"/>
        </w:rPr>
        <w:t xml:space="preserve"> </w:t>
      </w:r>
      <w:r>
        <w:rPr>
          <w:sz w:val="20"/>
        </w:rPr>
        <w:t>screen</w:t>
      </w:r>
      <w:r>
        <w:rPr>
          <w:spacing w:val="25"/>
          <w:sz w:val="20"/>
        </w:rPr>
        <w:t xml:space="preserve"> </w:t>
      </w:r>
      <w:r>
        <w:rPr>
          <w:sz w:val="20"/>
        </w:rPr>
        <w:t>to</w:t>
      </w:r>
      <w:r>
        <w:rPr>
          <w:spacing w:val="25"/>
          <w:sz w:val="20"/>
        </w:rPr>
        <w:t xml:space="preserve"> </w:t>
      </w:r>
      <w:r>
        <w:rPr>
          <w:sz w:val="20"/>
        </w:rPr>
        <w:t>add</w:t>
      </w:r>
      <w:r>
        <w:rPr>
          <w:spacing w:val="25"/>
          <w:sz w:val="20"/>
        </w:rPr>
        <w:t xml:space="preserve"> </w:t>
      </w:r>
      <w:r>
        <w:rPr>
          <w:sz w:val="20"/>
        </w:rPr>
        <w:t>a</w:t>
      </w:r>
      <w:r>
        <w:rPr>
          <w:spacing w:val="25"/>
          <w:sz w:val="20"/>
        </w:rPr>
        <w:t xml:space="preserve"> </w:t>
      </w:r>
      <w:r>
        <w:rPr>
          <w:sz w:val="20"/>
        </w:rPr>
        <w:t>new</w:t>
      </w:r>
      <w:r>
        <w:rPr>
          <w:spacing w:val="25"/>
          <w:sz w:val="20"/>
        </w:rPr>
        <w:t xml:space="preserve"> </w:t>
      </w:r>
      <w:r>
        <w:rPr>
          <w:sz w:val="20"/>
        </w:rPr>
        <w:t xml:space="preserve">Term </w:t>
      </w:r>
      <w:r>
        <w:rPr>
          <w:spacing w:val="-2"/>
          <w:sz w:val="20"/>
        </w:rPr>
        <w:t>record.</w:t>
      </w:r>
    </w:p>
    <w:p w14:paraId="292C0A68" w14:textId="77777777" w:rsidR="000C2409" w:rsidRDefault="005E3753" w:rsidP="00B85499">
      <w:pPr>
        <w:pStyle w:val="ListParagraph"/>
        <w:numPr>
          <w:ilvl w:val="0"/>
          <w:numId w:val="2"/>
        </w:numPr>
        <w:tabs>
          <w:tab w:val="left" w:pos="1159"/>
        </w:tabs>
        <w:spacing w:before="127"/>
        <w:ind w:left="1159" w:hanging="179"/>
        <w:rPr>
          <w:sz w:val="20"/>
        </w:rPr>
      </w:pPr>
      <w:r>
        <w:rPr>
          <w:rFonts w:ascii="Courier New" w:hAnsi="Courier New"/>
          <w:sz w:val="20"/>
        </w:rPr>
        <w:t xml:space="preserve">Save and </w:t>
      </w:r>
      <w:proofErr w:type="gramStart"/>
      <w:r>
        <w:rPr>
          <w:rFonts w:ascii="Courier New" w:hAnsi="Courier New"/>
          <w:sz w:val="20"/>
        </w:rPr>
        <w:t>Continue</w:t>
      </w:r>
      <w:proofErr w:type="gramEnd"/>
      <w:r>
        <w:rPr>
          <w:rFonts w:ascii="Courier New" w:hAnsi="Courier New"/>
          <w:sz w:val="20"/>
        </w:rPr>
        <w:t xml:space="preserve"> editing</w:t>
      </w:r>
      <w:r>
        <w:rPr>
          <w:sz w:val="20"/>
        </w:rPr>
        <w:t xml:space="preserve">: Will save the changes and continue on the Term </w:t>
      </w:r>
      <w:r>
        <w:rPr>
          <w:spacing w:val="-2"/>
          <w:sz w:val="20"/>
        </w:rPr>
        <w:t>screen.</w:t>
      </w:r>
    </w:p>
    <w:p w14:paraId="19980110" w14:textId="1011AAED" w:rsidR="000C2409" w:rsidRPr="00B85499" w:rsidRDefault="005E3753" w:rsidP="00B85499">
      <w:pPr>
        <w:pStyle w:val="ListParagraph"/>
        <w:numPr>
          <w:ilvl w:val="0"/>
          <w:numId w:val="2"/>
        </w:numPr>
        <w:tabs>
          <w:tab w:val="left" w:pos="1159"/>
        </w:tabs>
        <w:ind w:left="1159" w:hanging="179"/>
        <w:rPr>
          <w:sz w:val="20"/>
        </w:rPr>
      </w:pPr>
      <w:r>
        <w:rPr>
          <w:rFonts w:ascii="Courier New" w:hAnsi="Courier New"/>
          <w:sz w:val="20"/>
        </w:rPr>
        <w:t>Save</w:t>
      </w:r>
      <w:r>
        <w:rPr>
          <w:sz w:val="20"/>
        </w:rPr>
        <w:t xml:space="preserve">: Will save the changes and return to the screen with the list of </w:t>
      </w:r>
      <w:r>
        <w:rPr>
          <w:spacing w:val="-2"/>
          <w:sz w:val="20"/>
        </w:rPr>
        <w:t>Term.</w:t>
      </w:r>
    </w:p>
    <w:p w14:paraId="10D7129A" w14:textId="77777777" w:rsidR="00B85499" w:rsidRDefault="00B85499" w:rsidP="00B85499">
      <w:pPr>
        <w:pStyle w:val="ListParagraph"/>
        <w:tabs>
          <w:tab w:val="left" w:pos="1159"/>
        </w:tabs>
        <w:ind w:firstLine="0"/>
        <w:rPr>
          <w:sz w:val="20"/>
        </w:rPr>
      </w:pPr>
    </w:p>
    <w:p w14:paraId="776D8F03" w14:textId="4E54FFE6" w:rsidR="000C2409" w:rsidRDefault="00B07448" w:rsidP="00B85499">
      <w:pPr>
        <w:pStyle w:val="BodyText"/>
        <w:spacing w:before="50" w:line="360" w:lineRule="auto"/>
        <w:ind w:left="300" w:right="797"/>
      </w:pPr>
      <w:ins w:id="88" w:author="Palmiero, Nikki" w:date="2023-06-27T13:39:00Z">
        <w:r>
          <w:t>Clicking</w:t>
        </w:r>
      </w:ins>
      <w:del w:id="89" w:author="Palmiero, Nikki" w:date="2023-06-27T13:39:00Z">
        <w:r w:rsidR="005E3753" w:rsidDel="00B07448">
          <w:delText>In</w:delText>
        </w:r>
      </w:del>
      <w:r w:rsidR="005E3753">
        <w:t xml:space="preserve"> the History button, we can consult all the modifications carried out in the Term, this function will be important to</w:t>
      </w:r>
      <w:r w:rsidR="005E3753">
        <w:rPr>
          <w:spacing w:val="80"/>
        </w:rPr>
        <w:t xml:space="preserve"> </w:t>
      </w:r>
      <w:r w:rsidR="005E3753">
        <w:t>track modifications and audit the process.</w:t>
      </w:r>
    </w:p>
    <w:p w14:paraId="41145BE1" w14:textId="77777777" w:rsidR="000C2409" w:rsidRDefault="005E3753" w:rsidP="00B85499">
      <w:pPr>
        <w:pStyle w:val="BodyText"/>
        <w:spacing w:before="120" w:line="360" w:lineRule="auto"/>
        <w:ind w:left="300"/>
      </w:pPr>
      <w:r>
        <w:t xml:space="preserve">The </w:t>
      </w:r>
      <w:r>
        <w:rPr>
          <w:rFonts w:ascii="Courier New"/>
        </w:rPr>
        <w:t>DELETE</w:t>
      </w:r>
      <w:r>
        <w:rPr>
          <w:rFonts w:ascii="Courier New"/>
          <w:spacing w:val="-65"/>
        </w:rPr>
        <w:t xml:space="preserve"> </w:t>
      </w:r>
      <w:r>
        <w:t xml:space="preserve">button will permanently delete the Term </w:t>
      </w:r>
      <w:r>
        <w:rPr>
          <w:spacing w:val="-2"/>
        </w:rPr>
        <w:t>record.</w:t>
      </w:r>
    </w:p>
    <w:p w14:paraId="45158EE5" w14:textId="77777777" w:rsidR="000C2409" w:rsidRDefault="005E3753" w:rsidP="00B85499">
      <w:pPr>
        <w:pStyle w:val="BodyText"/>
        <w:spacing w:before="110" w:line="360" w:lineRule="auto"/>
        <w:ind w:left="300"/>
      </w:pPr>
      <w:r>
        <w:t>Caution:</w:t>
      </w:r>
      <w:r>
        <w:rPr>
          <w:spacing w:val="37"/>
        </w:rPr>
        <w:t xml:space="preserve"> </w:t>
      </w:r>
      <w:r>
        <w:t>when</w:t>
      </w:r>
      <w:r>
        <w:rPr>
          <w:spacing w:val="37"/>
        </w:rPr>
        <w:t xml:space="preserve"> </w:t>
      </w:r>
      <w:r>
        <w:t>deleting</w:t>
      </w:r>
      <w:r>
        <w:rPr>
          <w:spacing w:val="37"/>
        </w:rPr>
        <w:t xml:space="preserve"> </w:t>
      </w:r>
      <w:r>
        <w:t>a</w:t>
      </w:r>
      <w:r>
        <w:rPr>
          <w:spacing w:val="37"/>
        </w:rPr>
        <w:t xml:space="preserve"> </w:t>
      </w:r>
      <w:r>
        <w:t>Term,</w:t>
      </w:r>
      <w:r>
        <w:rPr>
          <w:spacing w:val="37"/>
        </w:rPr>
        <w:t xml:space="preserve"> </w:t>
      </w:r>
      <w:r>
        <w:t>the</w:t>
      </w:r>
      <w:r>
        <w:rPr>
          <w:spacing w:val="37"/>
        </w:rPr>
        <w:t xml:space="preserve"> </w:t>
      </w:r>
      <w:r>
        <w:t>system</w:t>
      </w:r>
      <w:r>
        <w:rPr>
          <w:spacing w:val="37"/>
        </w:rPr>
        <w:t xml:space="preserve"> </w:t>
      </w:r>
      <w:r>
        <w:t>will</w:t>
      </w:r>
      <w:r>
        <w:rPr>
          <w:spacing w:val="37"/>
        </w:rPr>
        <w:t xml:space="preserve"> </w:t>
      </w:r>
      <w:r>
        <w:t>also</w:t>
      </w:r>
      <w:r>
        <w:rPr>
          <w:spacing w:val="37"/>
        </w:rPr>
        <w:t xml:space="preserve"> </w:t>
      </w:r>
      <w:r>
        <w:t>delete</w:t>
      </w:r>
      <w:r>
        <w:rPr>
          <w:spacing w:val="37"/>
        </w:rPr>
        <w:t xml:space="preserve"> </w:t>
      </w:r>
      <w:r>
        <w:t>all</w:t>
      </w:r>
      <w:r>
        <w:rPr>
          <w:spacing w:val="37"/>
        </w:rPr>
        <w:t xml:space="preserve"> </w:t>
      </w:r>
      <w:r>
        <w:t>records</w:t>
      </w:r>
      <w:r>
        <w:rPr>
          <w:spacing w:val="37"/>
        </w:rPr>
        <w:t xml:space="preserve"> </w:t>
      </w:r>
      <w:r>
        <w:t>dependent</w:t>
      </w:r>
      <w:r>
        <w:rPr>
          <w:spacing w:val="37"/>
        </w:rPr>
        <w:t xml:space="preserve"> </w:t>
      </w:r>
      <w:r>
        <w:t>on</w:t>
      </w:r>
      <w:r>
        <w:rPr>
          <w:spacing w:val="37"/>
        </w:rPr>
        <w:t xml:space="preserve"> </w:t>
      </w:r>
      <w:r>
        <w:t>that</w:t>
      </w:r>
      <w:r>
        <w:rPr>
          <w:spacing w:val="37"/>
        </w:rPr>
        <w:t xml:space="preserve"> </w:t>
      </w:r>
      <w:r>
        <w:t>Term,</w:t>
      </w:r>
      <w:r>
        <w:rPr>
          <w:spacing w:val="37"/>
        </w:rPr>
        <w:t xml:space="preserve"> </w:t>
      </w:r>
      <w:r>
        <w:t>which</w:t>
      </w:r>
      <w:r>
        <w:rPr>
          <w:spacing w:val="37"/>
        </w:rPr>
        <w:t xml:space="preserve"> </w:t>
      </w:r>
      <w:r>
        <w:t>include KEYWORDs, and KEYLINKs</w:t>
      </w:r>
    </w:p>
    <w:p w14:paraId="6717BDF5" w14:textId="77777777" w:rsidR="000C2409" w:rsidRDefault="005E3753" w:rsidP="00B85499">
      <w:pPr>
        <w:pStyle w:val="BodyText"/>
        <w:spacing w:before="121" w:line="360" w:lineRule="auto"/>
        <w:ind w:left="300" w:right="797"/>
      </w:pPr>
      <w:r>
        <w:t xml:space="preserve">Deletion can also be performed </w:t>
      </w:r>
      <w:proofErr w:type="spellStart"/>
      <w:r>
        <w:t>en</w:t>
      </w:r>
      <w:proofErr w:type="spellEnd"/>
      <w:r>
        <w:t xml:space="preserve"> bloc. On the Term List screen, select all the Term you want to delete, choose the Delete Selected Term </w:t>
      </w:r>
      <w:proofErr w:type="gramStart"/>
      <w:r>
        <w:t>action</w:t>
      </w:r>
      <w:proofErr w:type="gramEnd"/>
      <w:r>
        <w:t xml:space="preserve"> and click on the </w:t>
      </w:r>
      <w:r>
        <w:rPr>
          <w:rFonts w:ascii="Courier New"/>
        </w:rPr>
        <w:t>GO</w:t>
      </w:r>
      <w:r>
        <w:rPr>
          <w:rFonts w:ascii="Courier New"/>
          <w:spacing w:val="-48"/>
        </w:rPr>
        <w:t xml:space="preserve"> </w:t>
      </w:r>
      <w:r>
        <w:t>button.</w:t>
      </w:r>
    </w:p>
    <w:p w14:paraId="14DF46E2" w14:textId="77777777" w:rsidR="000C2409" w:rsidRDefault="005E3753" w:rsidP="00B85499">
      <w:pPr>
        <w:pStyle w:val="BodyText"/>
        <w:spacing w:before="105" w:line="360" w:lineRule="auto"/>
        <w:ind w:left="300" w:right="797"/>
      </w:pPr>
      <w:r>
        <w:t>Be</w:t>
      </w:r>
      <w:r>
        <w:rPr>
          <w:spacing w:val="27"/>
        </w:rPr>
        <w:t xml:space="preserve"> </w:t>
      </w:r>
      <w:r>
        <w:t>careful,</w:t>
      </w:r>
      <w:r>
        <w:rPr>
          <w:spacing w:val="27"/>
        </w:rPr>
        <w:t xml:space="preserve"> </w:t>
      </w:r>
      <w:r>
        <w:t>this</w:t>
      </w:r>
      <w:r>
        <w:rPr>
          <w:spacing w:val="27"/>
        </w:rPr>
        <w:t xml:space="preserve"> </w:t>
      </w:r>
      <w:r>
        <w:t>elimination</w:t>
      </w:r>
      <w:r>
        <w:rPr>
          <w:spacing w:val="27"/>
        </w:rPr>
        <w:t xml:space="preserve"> </w:t>
      </w:r>
      <w:r>
        <w:t>operation</w:t>
      </w:r>
      <w:r>
        <w:rPr>
          <w:spacing w:val="27"/>
        </w:rPr>
        <w:t xml:space="preserve"> </w:t>
      </w:r>
      <w:r>
        <w:t>will</w:t>
      </w:r>
      <w:r>
        <w:rPr>
          <w:spacing w:val="27"/>
        </w:rPr>
        <w:t xml:space="preserve"> </w:t>
      </w:r>
      <w:r>
        <w:t>be</w:t>
      </w:r>
      <w:r>
        <w:rPr>
          <w:spacing w:val="27"/>
        </w:rPr>
        <w:t xml:space="preserve"> </w:t>
      </w:r>
      <w:r>
        <w:t>definitive</w:t>
      </w:r>
      <w:r>
        <w:rPr>
          <w:spacing w:val="27"/>
        </w:rPr>
        <w:t xml:space="preserve"> </w:t>
      </w:r>
      <w:r>
        <w:t>for</w:t>
      </w:r>
      <w:r>
        <w:rPr>
          <w:spacing w:val="27"/>
        </w:rPr>
        <w:t xml:space="preserve"> </w:t>
      </w:r>
      <w:r>
        <w:t>the</w:t>
      </w:r>
      <w:r>
        <w:rPr>
          <w:spacing w:val="27"/>
        </w:rPr>
        <w:t xml:space="preserve"> </w:t>
      </w:r>
      <w:r>
        <w:t>Term</w:t>
      </w:r>
      <w:r>
        <w:rPr>
          <w:spacing w:val="27"/>
        </w:rPr>
        <w:t xml:space="preserve"> </w:t>
      </w:r>
      <w:r>
        <w:t>and</w:t>
      </w:r>
      <w:r>
        <w:rPr>
          <w:spacing w:val="27"/>
        </w:rPr>
        <w:t xml:space="preserve"> </w:t>
      </w:r>
      <w:r>
        <w:t>for</w:t>
      </w:r>
      <w:r>
        <w:rPr>
          <w:spacing w:val="27"/>
        </w:rPr>
        <w:t xml:space="preserve"> </w:t>
      </w:r>
      <w:r>
        <w:t>all</w:t>
      </w:r>
      <w:r>
        <w:rPr>
          <w:spacing w:val="27"/>
        </w:rPr>
        <w:t xml:space="preserve"> </w:t>
      </w:r>
      <w:r>
        <w:t>other</w:t>
      </w:r>
      <w:r>
        <w:rPr>
          <w:spacing w:val="27"/>
        </w:rPr>
        <w:t xml:space="preserve"> </w:t>
      </w:r>
      <w:r>
        <w:t>records</w:t>
      </w:r>
      <w:r>
        <w:rPr>
          <w:spacing w:val="27"/>
        </w:rPr>
        <w:t xml:space="preserve"> </w:t>
      </w:r>
      <w:r>
        <w:t>dependent</w:t>
      </w:r>
      <w:r>
        <w:rPr>
          <w:spacing w:val="27"/>
        </w:rPr>
        <w:t xml:space="preserve"> </w:t>
      </w:r>
      <w:r>
        <w:t>on</w:t>
      </w:r>
      <w:r>
        <w:rPr>
          <w:spacing w:val="27"/>
        </w:rPr>
        <w:t xml:space="preserve"> </w:t>
      </w:r>
      <w:r>
        <w:t>it,</w:t>
      </w:r>
      <w:r>
        <w:rPr>
          <w:spacing w:val="27"/>
        </w:rPr>
        <w:t xml:space="preserve"> </w:t>
      </w:r>
      <w:r>
        <w:t>as already explained.</w:t>
      </w:r>
    </w:p>
    <w:p w14:paraId="54AF0EA3" w14:textId="77777777" w:rsidR="000C2409" w:rsidRDefault="005E3753">
      <w:pPr>
        <w:pStyle w:val="BodyText"/>
        <w:spacing w:before="5"/>
        <w:rPr>
          <w:sz w:val="17"/>
        </w:rPr>
      </w:pPr>
      <w:r>
        <w:rPr>
          <w:noProof/>
        </w:rPr>
        <w:drawing>
          <wp:anchor distT="0" distB="0" distL="0" distR="0" simplePos="0" relativeHeight="487626752" behindDoc="1" locked="0" layoutInCell="1" allowOverlap="1" wp14:anchorId="0B22EF7C" wp14:editId="564A15F0">
            <wp:simplePos x="0" y="0"/>
            <wp:positionH relativeFrom="page">
              <wp:posOffset>601947</wp:posOffset>
            </wp:positionH>
            <wp:positionV relativeFrom="paragraph">
              <wp:posOffset>145471</wp:posOffset>
            </wp:positionV>
            <wp:extent cx="6387084" cy="1955101"/>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55" cstate="print"/>
                    <a:stretch>
                      <a:fillRect/>
                    </a:stretch>
                  </pic:blipFill>
                  <pic:spPr>
                    <a:xfrm>
                      <a:off x="0" y="0"/>
                      <a:ext cx="6387084" cy="1955101"/>
                    </a:xfrm>
                    <a:prstGeom prst="rect">
                      <a:avLst/>
                    </a:prstGeom>
                  </pic:spPr>
                </pic:pic>
              </a:graphicData>
            </a:graphic>
          </wp:anchor>
        </w:drawing>
      </w:r>
    </w:p>
    <w:p w14:paraId="386B2FC6" w14:textId="77777777" w:rsidR="00B85499" w:rsidRDefault="00B85499">
      <w:pPr>
        <w:pStyle w:val="Heading1"/>
        <w:spacing w:before="109"/>
        <w:rPr>
          <w:b w:val="0"/>
          <w:bCs w:val="0"/>
        </w:rPr>
      </w:pPr>
    </w:p>
    <w:p w14:paraId="5AD16871" w14:textId="25F162E2" w:rsidR="000C2409" w:rsidRPr="00B85499" w:rsidRDefault="005E3753">
      <w:pPr>
        <w:pStyle w:val="Heading1"/>
        <w:spacing w:before="109"/>
        <w:rPr>
          <w:b w:val="0"/>
          <w:bCs w:val="0"/>
        </w:rPr>
      </w:pPr>
      <w:r w:rsidRPr="00B85499">
        <w:rPr>
          <w:b w:val="0"/>
          <w:bCs w:val="0"/>
        </w:rPr>
        <w:t xml:space="preserve">To add new Term, we will have three different </w:t>
      </w:r>
      <w:r w:rsidRPr="00B85499">
        <w:rPr>
          <w:b w:val="0"/>
          <w:bCs w:val="0"/>
          <w:spacing w:val="-2"/>
        </w:rPr>
        <w:t>ways:</w:t>
      </w:r>
    </w:p>
    <w:p w14:paraId="632AD23F" w14:textId="77777777" w:rsidR="000C2409" w:rsidRDefault="005E3753" w:rsidP="00B85499">
      <w:pPr>
        <w:pStyle w:val="ListParagraph"/>
        <w:numPr>
          <w:ilvl w:val="0"/>
          <w:numId w:val="2"/>
        </w:numPr>
        <w:tabs>
          <w:tab w:val="left" w:pos="1159"/>
        </w:tabs>
        <w:spacing w:before="0"/>
        <w:ind w:left="1159" w:hanging="179"/>
        <w:rPr>
          <w:sz w:val="20"/>
        </w:rPr>
      </w:pPr>
      <w:r>
        <w:rPr>
          <w:sz w:val="20"/>
        </w:rPr>
        <w:t xml:space="preserve">by the </w:t>
      </w:r>
      <w:r>
        <w:rPr>
          <w:rFonts w:ascii="Courier New" w:hAnsi="Courier New"/>
          <w:sz w:val="20"/>
        </w:rPr>
        <w:t>+ Add</w:t>
      </w:r>
      <w:r>
        <w:rPr>
          <w:rFonts w:ascii="Courier New" w:hAnsi="Courier New"/>
          <w:spacing w:val="-65"/>
          <w:sz w:val="20"/>
        </w:rPr>
        <w:t xml:space="preserve"> </w:t>
      </w:r>
      <w:r>
        <w:rPr>
          <w:sz w:val="20"/>
        </w:rPr>
        <w:t xml:space="preserve">button on the left </w:t>
      </w:r>
      <w:r>
        <w:rPr>
          <w:spacing w:val="-2"/>
          <w:sz w:val="20"/>
        </w:rPr>
        <w:t>sidebar.</w:t>
      </w:r>
    </w:p>
    <w:p w14:paraId="7CD09BB1" w14:textId="77777777" w:rsidR="000C2409" w:rsidRDefault="005E3753" w:rsidP="00B85499">
      <w:pPr>
        <w:pStyle w:val="ListParagraph"/>
        <w:numPr>
          <w:ilvl w:val="0"/>
          <w:numId w:val="2"/>
        </w:numPr>
        <w:tabs>
          <w:tab w:val="left" w:pos="1159"/>
        </w:tabs>
        <w:ind w:left="1159" w:hanging="179"/>
        <w:rPr>
          <w:sz w:val="20"/>
        </w:rPr>
      </w:pPr>
      <w:r>
        <w:rPr>
          <w:sz w:val="20"/>
        </w:rPr>
        <w:t xml:space="preserve">Through the </w:t>
      </w:r>
      <w:r>
        <w:rPr>
          <w:rFonts w:ascii="Courier New" w:hAnsi="Courier New"/>
          <w:sz w:val="20"/>
        </w:rPr>
        <w:t>ADD Term +</w:t>
      </w:r>
      <w:r>
        <w:rPr>
          <w:rFonts w:ascii="Courier New" w:hAnsi="Courier New"/>
          <w:spacing w:val="-65"/>
          <w:sz w:val="20"/>
        </w:rPr>
        <w:t xml:space="preserve"> </w:t>
      </w:r>
      <w:r>
        <w:rPr>
          <w:sz w:val="20"/>
        </w:rPr>
        <w:t xml:space="preserve">button in the right field of the Term </w:t>
      </w:r>
      <w:r>
        <w:rPr>
          <w:spacing w:val="-2"/>
          <w:sz w:val="20"/>
        </w:rPr>
        <w:t>list.</w:t>
      </w:r>
    </w:p>
    <w:p w14:paraId="69F1C936" w14:textId="03149733" w:rsidR="000C2409" w:rsidRPr="00B85499" w:rsidRDefault="005E3753" w:rsidP="00B85499">
      <w:pPr>
        <w:pStyle w:val="ListParagraph"/>
        <w:numPr>
          <w:ilvl w:val="0"/>
          <w:numId w:val="2"/>
        </w:numPr>
        <w:tabs>
          <w:tab w:val="left" w:pos="1159"/>
        </w:tabs>
        <w:ind w:left="1159" w:hanging="179"/>
        <w:rPr>
          <w:sz w:val="20"/>
        </w:rPr>
      </w:pPr>
      <w:r>
        <w:rPr>
          <w:sz w:val="20"/>
        </w:rPr>
        <w:t xml:space="preserve">Via the </w:t>
      </w:r>
      <w:r>
        <w:rPr>
          <w:rFonts w:ascii="Courier New" w:hAnsi="Courier New"/>
          <w:sz w:val="20"/>
        </w:rPr>
        <w:t>Save and add another</w:t>
      </w:r>
      <w:r>
        <w:rPr>
          <w:rFonts w:ascii="Courier New" w:hAnsi="Courier New"/>
          <w:spacing w:val="-65"/>
          <w:sz w:val="20"/>
        </w:rPr>
        <w:t xml:space="preserve"> </w:t>
      </w:r>
      <w:r>
        <w:rPr>
          <w:sz w:val="20"/>
        </w:rPr>
        <w:t xml:space="preserve">button located within a Term </w:t>
      </w:r>
      <w:r>
        <w:rPr>
          <w:spacing w:val="-2"/>
          <w:sz w:val="20"/>
        </w:rPr>
        <w:t>record.</w:t>
      </w:r>
    </w:p>
    <w:p w14:paraId="47F931F4" w14:textId="77777777" w:rsidR="00B85499" w:rsidRDefault="00B85499" w:rsidP="00B85499">
      <w:pPr>
        <w:pStyle w:val="ListParagraph"/>
        <w:tabs>
          <w:tab w:val="left" w:pos="1159"/>
        </w:tabs>
        <w:ind w:firstLine="0"/>
        <w:rPr>
          <w:sz w:val="20"/>
        </w:rPr>
      </w:pPr>
    </w:p>
    <w:p w14:paraId="3A7B75F6" w14:textId="3DFE40D9" w:rsidR="000C2409" w:rsidRPr="00B85499" w:rsidRDefault="005E3753" w:rsidP="00B85499">
      <w:pPr>
        <w:pStyle w:val="Heading1"/>
        <w:spacing w:before="8"/>
        <w:rPr>
          <w:b w:val="0"/>
          <w:bCs w:val="0"/>
        </w:rPr>
      </w:pPr>
      <w:r w:rsidRPr="00B85499">
        <w:rPr>
          <w:b w:val="0"/>
          <w:bCs w:val="0"/>
        </w:rPr>
        <w:t xml:space="preserve">For the Term, we will have two filter </w:t>
      </w:r>
      <w:r w:rsidRPr="00B85499">
        <w:rPr>
          <w:b w:val="0"/>
          <w:bCs w:val="0"/>
          <w:spacing w:val="-2"/>
        </w:rPr>
        <w:t>locations:</w:t>
      </w:r>
    </w:p>
    <w:p w14:paraId="2D6937E8" w14:textId="77777777" w:rsidR="000C2409" w:rsidRDefault="005E3753">
      <w:pPr>
        <w:pStyle w:val="ListParagraph"/>
        <w:numPr>
          <w:ilvl w:val="0"/>
          <w:numId w:val="2"/>
        </w:numPr>
        <w:tabs>
          <w:tab w:val="left" w:pos="1159"/>
        </w:tabs>
        <w:spacing w:before="0"/>
        <w:ind w:left="1159" w:hanging="179"/>
        <w:rPr>
          <w:sz w:val="20"/>
        </w:rPr>
      </w:pPr>
      <w:r>
        <w:rPr>
          <w:sz w:val="20"/>
        </w:rPr>
        <w:t xml:space="preserve">First located at the top of the Term List screen where we can search </w:t>
      </w:r>
      <w:r>
        <w:rPr>
          <w:spacing w:val="-2"/>
          <w:sz w:val="20"/>
        </w:rPr>
        <w:t>broadly.</w:t>
      </w:r>
    </w:p>
    <w:p w14:paraId="38929B72" w14:textId="5E0AA231" w:rsidR="000C2409" w:rsidRPr="00B85499" w:rsidRDefault="005E3753">
      <w:pPr>
        <w:pStyle w:val="ListParagraph"/>
        <w:numPr>
          <w:ilvl w:val="0"/>
          <w:numId w:val="2"/>
        </w:numPr>
        <w:tabs>
          <w:tab w:val="left" w:pos="1159"/>
        </w:tabs>
        <w:ind w:left="1159" w:hanging="179"/>
        <w:rPr>
          <w:sz w:val="20"/>
        </w:rPr>
      </w:pPr>
      <w:r>
        <w:rPr>
          <w:sz w:val="20"/>
        </w:rPr>
        <w:t xml:space="preserve">Second on the right sidebar, being able to select by Category and Group of </w:t>
      </w:r>
      <w:r>
        <w:rPr>
          <w:spacing w:val="-2"/>
          <w:sz w:val="20"/>
        </w:rPr>
        <w:t>Term.</w:t>
      </w:r>
    </w:p>
    <w:p w14:paraId="58FD1814" w14:textId="77777777" w:rsidR="00B85499" w:rsidRDefault="00B85499" w:rsidP="00B85499">
      <w:pPr>
        <w:pStyle w:val="ListParagraph"/>
        <w:tabs>
          <w:tab w:val="left" w:pos="1159"/>
        </w:tabs>
        <w:ind w:firstLine="0"/>
        <w:rPr>
          <w:sz w:val="20"/>
        </w:rPr>
      </w:pPr>
    </w:p>
    <w:p w14:paraId="6B6227EC" w14:textId="77777777" w:rsidR="000C2409" w:rsidRDefault="005E3753">
      <w:pPr>
        <w:pStyle w:val="BodyText"/>
        <w:spacing w:before="11"/>
        <w:rPr>
          <w:sz w:val="7"/>
        </w:rPr>
      </w:pPr>
      <w:r>
        <w:rPr>
          <w:noProof/>
        </w:rPr>
        <mc:AlternateContent>
          <mc:Choice Requires="wps">
            <w:drawing>
              <wp:anchor distT="0" distB="0" distL="0" distR="0" simplePos="0" relativeHeight="487627264" behindDoc="1" locked="0" layoutInCell="1" allowOverlap="1" wp14:anchorId="73388EFC" wp14:editId="33E16EFC">
                <wp:simplePos x="0" y="0"/>
                <wp:positionH relativeFrom="page">
                  <wp:posOffset>381200</wp:posOffset>
                </wp:positionH>
                <wp:positionV relativeFrom="paragraph">
                  <wp:posOffset>76465</wp:posOffset>
                </wp:positionV>
                <wp:extent cx="6670675" cy="259079"/>
                <wp:effectExtent l="0" t="0" r="9525" b="8255"/>
                <wp:wrapTopAndBottom/>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13B49A11" w14:textId="77777777" w:rsidR="000C2409" w:rsidRDefault="005E3753">
                            <w:pPr>
                              <w:spacing w:before="126" w:line="275" w:lineRule="exact"/>
                              <w:ind w:left="197"/>
                              <w:rPr>
                                <w:b/>
                                <w:color w:val="000000"/>
                              </w:rPr>
                            </w:pPr>
                            <w:bookmarkStart w:id="90" w:name="Prefix"/>
                            <w:bookmarkStart w:id="91" w:name="_bookmark50"/>
                            <w:bookmarkEnd w:id="90"/>
                            <w:bookmarkEnd w:id="91"/>
                            <w:r>
                              <w:rPr>
                                <w:b/>
                                <w:color w:val="1F425B"/>
                                <w:spacing w:val="-2"/>
                              </w:rPr>
                              <w:t>Prefix</w:t>
                            </w:r>
                          </w:p>
                        </w:txbxContent>
                      </wps:txbx>
                      <wps:bodyPr wrap="square" lIns="0" tIns="0" rIns="0" bIns="0" rtlCol="0">
                        <a:noAutofit/>
                      </wps:bodyPr>
                    </wps:wsp>
                  </a:graphicData>
                </a:graphic>
              </wp:anchor>
            </w:drawing>
          </mc:Choice>
          <mc:Fallback>
            <w:pict>
              <v:shape w14:anchorId="73388EFC" id="Textbox 110" o:spid="_x0000_s1052" type="#_x0000_t202" style="position:absolute;margin-left:30pt;margin-top:6pt;width:525.25pt;height:20.4pt;z-index:-15689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" filled="f" stroked="f" strokeweight=".1058mm">
                <v:textbox inset="0,0,0,0">
                  <w:txbxContent>
                    <w:p w14:paraId="13B49A11" w14:textId="77777777" w:rsidR="000C2409" w:rsidRDefault="005E3753">
                      <w:pPr>
                        <w:spacing w:before="126" w:line="275" w:lineRule="exact"/>
                        <w:ind w:left="197"/>
                        <w:rPr>
                          <w:b/>
                          <w:color w:val="000000"/>
                        </w:rPr>
                      </w:pPr>
                      <w:bookmarkStart w:id="143" w:name="Prefix"/>
                      <w:bookmarkStart w:id="144" w:name="_bookmark50"/>
                      <w:bookmarkEnd w:id="143"/>
                      <w:bookmarkEnd w:id="144"/>
                      <w:r>
                        <w:rPr>
                          <w:b/>
                          <w:color w:val="1F425B"/>
                          <w:spacing w:val="-2"/>
                        </w:rPr>
                        <w:t>Prefix</w:t>
                      </w:r>
                    </w:p>
                  </w:txbxContent>
                </v:textbox>
                <w10:wrap type="topAndBottom" anchorx="page"/>
              </v:shape>
            </w:pict>
          </mc:Fallback>
        </mc:AlternateContent>
      </w:r>
    </w:p>
    <w:p w14:paraId="2FA27BD3" w14:textId="77777777" w:rsidR="000C2409" w:rsidRDefault="005E3753" w:rsidP="00B85499">
      <w:pPr>
        <w:pStyle w:val="BodyText"/>
        <w:spacing w:before="130" w:line="360" w:lineRule="auto"/>
        <w:ind w:left="300"/>
      </w:pPr>
      <w:r>
        <w:t xml:space="preserve">Prefixes play a fundamental role in the logic of the IGEM system for the correct identification of </w:t>
      </w:r>
      <w:proofErr w:type="spellStart"/>
      <w:proofErr w:type="gramStart"/>
      <w:r>
        <w:rPr>
          <w:spacing w:val="-2"/>
        </w:rPr>
        <w:t>ref:</w:t>
      </w:r>
      <w:r>
        <w:rPr>
          <w:i/>
          <w:spacing w:val="-2"/>
        </w:rPr>
        <w:t>Term</w:t>
      </w:r>
      <w:proofErr w:type="spellEnd"/>
      <w:proofErr w:type="gramEnd"/>
      <w:r>
        <w:rPr>
          <w:spacing w:val="-2"/>
        </w:rPr>
        <w:t>.</w:t>
      </w:r>
    </w:p>
    <w:p w14:paraId="1BFA94CE" w14:textId="77777777" w:rsidR="000C2409" w:rsidRDefault="005E3753" w:rsidP="00B85499">
      <w:pPr>
        <w:pStyle w:val="BodyText"/>
        <w:spacing w:before="92" w:line="360" w:lineRule="auto"/>
        <w:ind w:left="300" w:right="797"/>
      </w:pPr>
      <w:r>
        <w:t xml:space="preserve">Prefixes are assigned as input structure columns by </w:t>
      </w:r>
      <w:hyperlink w:anchor="_bookmark44" w:history="1">
        <w:r>
          <w:t>Connector</w:t>
        </w:r>
      </w:hyperlink>
      <w:r>
        <w:t xml:space="preserve">. Necessary due to identification only by the code of terms mapped to </w:t>
      </w:r>
      <w:hyperlink w:anchor="_bookmark49" w:history="1">
        <w:r>
          <w:t>Term</w:t>
        </w:r>
      </w:hyperlink>
      <w:r>
        <w:t xml:space="preserve"> and that however conflict with other categories of </w:t>
      </w:r>
      <w:hyperlink w:anchor="_bookmark49" w:history="1">
        <w:r>
          <w:t>Term</w:t>
        </w:r>
      </w:hyperlink>
      <w:r>
        <w:t>.</w:t>
      </w:r>
    </w:p>
    <w:p w14:paraId="772B710F" w14:textId="77777777" w:rsidR="000C2409" w:rsidRDefault="005E3753" w:rsidP="00B85499">
      <w:pPr>
        <w:pStyle w:val="BodyText"/>
        <w:spacing w:before="120" w:line="360" w:lineRule="auto"/>
        <w:ind w:left="300" w:right="797"/>
      </w:pPr>
      <w:r>
        <w:t>For</w:t>
      </w:r>
      <w:r>
        <w:rPr>
          <w:spacing w:val="14"/>
        </w:rPr>
        <w:t xml:space="preserve"> </w:t>
      </w:r>
      <w:r>
        <w:t>the</w:t>
      </w:r>
      <w:r>
        <w:rPr>
          <w:spacing w:val="14"/>
        </w:rPr>
        <w:t xml:space="preserve"> </w:t>
      </w:r>
      <w:r>
        <w:t>correct</w:t>
      </w:r>
      <w:r>
        <w:rPr>
          <w:spacing w:val="14"/>
        </w:rPr>
        <w:t xml:space="preserve"> </w:t>
      </w:r>
      <w:r>
        <w:t>identification</w:t>
      </w:r>
      <w:r>
        <w:rPr>
          <w:spacing w:val="14"/>
        </w:rPr>
        <w:t xml:space="preserve"> </w:t>
      </w:r>
      <w:r>
        <w:t>of</w:t>
      </w:r>
      <w:r>
        <w:rPr>
          <w:spacing w:val="14"/>
        </w:rPr>
        <w:t xml:space="preserve"> </w:t>
      </w:r>
      <w:r>
        <w:t>the</w:t>
      </w:r>
      <w:r>
        <w:rPr>
          <w:spacing w:val="14"/>
        </w:rPr>
        <w:t xml:space="preserve"> </w:t>
      </w:r>
      <w:hyperlink w:anchor="_bookmark49" w:history="1">
        <w:r>
          <w:t>Term</w:t>
        </w:r>
      </w:hyperlink>
      <w:r>
        <w:t>,</w:t>
      </w:r>
      <w:r>
        <w:rPr>
          <w:spacing w:val="14"/>
        </w:rPr>
        <w:t xml:space="preserve"> </w:t>
      </w:r>
      <w:r>
        <w:t>the</w:t>
      </w:r>
      <w:r>
        <w:rPr>
          <w:spacing w:val="14"/>
        </w:rPr>
        <w:t xml:space="preserve"> </w:t>
      </w:r>
      <w:r>
        <w:t>system</w:t>
      </w:r>
      <w:r>
        <w:rPr>
          <w:spacing w:val="14"/>
        </w:rPr>
        <w:t xml:space="preserve"> </w:t>
      </w:r>
      <w:r>
        <w:t>will</w:t>
      </w:r>
      <w:r>
        <w:rPr>
          <w:spacing w:val="14"/>
        </w:rPr>
        <w:t xml:space="preserve"> </w:t>
      </w:r>
      <w:r>
        <w:t>add</w:t>
      </w:r>
      <w:r>
        <w:rPr>
          <w:spacing w:val="14"/>
        </w:rPr>
        <w:t xml:space="preserve"> </w:t>
      </w:r>
      <w:r>
        <w:t>a</w:t>
      </w:r>
      <w:r>
        <w:rPr>
          <w:spacing w:val="14"/>
        </w:rPr>
        <w:t xml:space="preserve"> </w:t>
      </w:r>
      <w:r>
        <w:t>prefix</w:t>
      </w:r>
      <w:r>
        <w:rPr>
          <w:spacing w:val="14"/>
        </w:rPr>
        <w:t xml:space="preserve"> </w:t>
      </w:r>
      <w:r>
        <w:t>to</w:t>
      </w:r>
      <w:r>
        <w:rPr>
          <w:spacing w:val="14"/>
        </w:rPr>
        <w:t xml:space="preserve"> </w:t>
      </w:r>
      <w:r>
        <w:t>the</w:t>
      </w:r>
      <w:r>
        <w:rPr>
          <w:spacing w:val="14"/>
        </w:rPr>
        <w:t xml:space="preserve"> </w:t>
      </w:r>
      <w:r>
        <w:t>code</w:t>
      </w:r>
      <w:r>
        <w:rPr>
          <w:spacing w:val="14"/>
        </w:rPr>
        <w:t xml:space="preserve"> </w:t>
      </w:r>
      <w:r>
        <w:t>located</w:t>
      </w:r>
      <w:r>
        <w:rPr>
          <w:spacing w:val="14"/>
        </w:rPr>
        <w:t xml:space="preserve"> </w:t>
      </w:r>
      <w:r>
        <w:t>in</w:t>
      </w:r>
      <w:r>
        <w:rPr>
          <w:spacing w:val="14"/>
        </w:rPr>
        <w:t xml:space="preserve"> </w:t>
      </w:r>
      <w:r>
        <w:t>the</w:t>
      </w:r>
      <w:r>
        <w:rPr>
          <w:spacing w:val="14"/>
        </w:rPr>
        <w:t xml:space="preserve"> </w:t>
      </w:r>
      <w:r>
        <w:t>source</w:t>
      </w:r>
      <w:r>
        <w:rPr>
          <w:spacing w:val="14"/>
        </w:rPr>
        <w:t xml:space="preserve"> </w:t>
      </w:r>
      <w:r>
        <w:t>Connector before MAPREDUCE processing.</w:t>
      </w:r>
    </w:p>
    <w:p w14:paraId="589D3E90" w14:textId="77777777" w:rsidR="000C2409" w:rsidRDefault="005E3753" w:rsidP="00B85499">
      <w:pPr>
        <w:pStyle w:val="BodyText"/>
        <w:spacing w:before="121" w:line="360" w:lineRule="auto"/>
        <w:ind w:left="300" w:right="797"/>
      </w:pPr>
      <w:r>
        <w:t>Keeping</w:t>
      </w:r>
      <w:r>
        <w:rPr>
          <w:spacing w:val="-1"/>
        </w:rPr>
        <w:t xml:space="preserve"> </w:t>
      </w:r>
      <w:r>
        <w:t>without</w:t>
      </w:r>
      <w:r>
        <w:rPr>
          <w:spacing w:val="-1"/>
        </w:rPr>
        <w:t xml:space="preserve"> </w:t>
      </w:r>
      <w:r>
        <w:t>a</w:t>
      </w:r>
      <w:r>
        <w:rPr>
          <w:spacing w:val="-1"/>
        </w:rPr>
        <w:t xml:space="preserve"> </w:t>
      </w:r>
      <w:r>
        <w:t>record</w:t>
      </w:r>
      <w:r>
        <w:rPr>
          <w:spacing w:val="-1"/>
        </w:rPr>
        <w:t xml:space="preserve"> </w:t>
      </w:r>
      <w:r>
        <w:t>in</w:t>
      </w:r>
      <w:r>
        <w:rPr>
          <w:spacing w:val="-1"/>
        </w:rPr>
        <w:t xml:space="preserve"> </w:t>
      </w:r>
      <w:r>
        <w:t>none,</w:t>
      </w:r>
      <w:r>
        <w:rPr>
          <w:spacing w:val="-1"/>
        </w:rPr>
        <w:t xml:space="preserve"> </w:t>
      </w:r>
      <w:r>
        <w:t>it</w:t>
      </w:r>
      <w:r>
        <w:rPr>
          <w:spacing w:val="-1"/>
        </w:rPr>
        <w:t xml:space="preserve"> </w:t>
      </w:r>
      <w:r>
        <w:t>is</w:t>
      </w:r>
      <w:r>
        <w:rPr>
          <w:spacing w:val="-1"/>
        </w:rPr>
        <w:t xml:space="preserve"> </w:t>
      </w:r>
      <w:r>
        <w:t>important</w:t>
      </w:r>
      <w:r>
        <w:rPr>
          <w:spacing w:val="-1"/>
        </w:rPr>
        <w:t xml:space="preserve"> </w:t>
      </w:r>
      <w:r>
        <w:t>that</w:t>
      </w:r>
      <w:r>
        <w:rPr>
          <w:spacing w:val="-1"/>
        </w:rPr>
        <w:t xml:space="preserve"> </w:t>
      </w:r>
      <w:r>
        <w:t>the</w:t>
      </w:r>
      <w:r>
        <w:rPr>
          <w:spacing w:val="-1"/>
        </w:rPr>
        <w:t xml:space="preserve"> </w:t>
      </w:r>
      <w:r>
        <w:t>record</w:t>
      </w:r>
      <w:r>
        <w:rPr>
          <w:spacing w:val="-1"/>
        </w:rPr>
        <w:t xml:space="preserve"> </w:t>
      </w:r>
      <w:r>
        <w:t>is</w:t>
      </w:r>
      <w:r>
        <w:rPr>
          <w:spacing w:val="-1"/>
        </w:rPr>
        <w:t xml:space="preserve"> </w:t>
      </w:r>
      <w:r>
        <w:t>used</w:t>
      </w:r>
      <w:r>
        <w:rPr>
          <w:spacing w:val="-1"/>
        </w:rPr>
        <w:t xml:space="preserve"> </w:t>
      </w:r>
      <w:r>
        <w:t>during</w:t>
      </w:r>
      <w:r>
        <w:rPr>
          <w:spacing w:val="-1"/>
        </w:rPr>
        <w:t xml:space="preserve"> </w:t>
      </w:r>
      <w:r>
        <w:t>the</w:t>
      </w:r>
      <w:r>
        <w:rPr>
          <w:spacing w:val="-1"/>
        </w:rPr>
        <w:t xml:space="preserve"> </w:t>
      </w:r>
      <w:r>
        <w:t>IGEM</w:t>
      </w:r>
      <w:r>
        <w:rPr>
          <w:spacing w:val="-1"/>
        </w:rPr>
        <w:t xml:space="preserve"> </w:t>
      </w:r>
      <w:r>
        <w:t>ETL</w:t>
      </w:r>
      <w:r>
        <w:rPr>
          <w:spacing w:val="-1"/>
        </w:rPr>
        <w:t xml:space="preserve"> </w:t>
      </w:r>
      <w:r>
        <w:t>where</w:t>
      </w:r>
      <w:r>
        <w:rPr>
          <w:spacing w:val="-1"/>
        </w:rPr>
        <w:t xml:space="preserve"> </w:t>
      </w:r>
      <w:r>
        <w:t>additional</w:t>
      </w:r>
      <w:r>
        <w:rPr>
          <w:spacing w:val="-1"/>
        </w:rPr>
        <w:t xml:space="preserve"> </w:t>
      </w:r>
      <w:r>
        <w:t>cases from prefix to source code do not occur.</w:t>
      </w:r>
    </w:p>
    <w:p w14:paraId="23760CBB" w14:textId="77777777" w:rsidR="000C2409" w:rsidRDefault="005E3753" w:rsidP="00B85499">
      <w:pPr>
        <w:pStyle w:val="BodyText"/>
        <w:spacing w:before="120" w:line="360" w:lineRule="auto"/>
        <w:ind w:left="300" w:right="797"/>
      </w:pPr>
      <w:r>
        <w:t>The</w:t>
      </w:r>
      <w:r>
        <w:rPr>
          <w:spacing w:val="37"/>
        </w:rPr>
        <w:t xml:space="preserve"> </w:t>
      </w:r>
      <w:r>
        <w:t>Prefix</w:t>
      </w:r>
      <w:r>
        <w:rPr>
          <w:spacing w:val="37"/>
        </w:rPr>
        <w:t xml:space="preserve"> </w:t>
      </w:r>
      <w:r>
        <w:t>data</w:t>
      </w:r>
      <w:r>
        <w:rPr>
          <w:spacing w:val="37"/>
        </w:rPr>
        <w:t xml:space="preserve"> </w:t>
      </w:r>
      <w:r>
        <w:t>will</w:t>
      </w:r>
      <w:r>
        <w:rPr>
          <w:spacing w:val="37"/>
        </w:rPr>
        <w:t xml:space="preserve"> </w:t>
      </w:r>
      <w:r>
        <w:t>be</w:t>
      </w:r>
      <w:r>
        <w:rPr>
          <w:spacing w:val="37"/>
        </w:rPr>
        <w:t xml:space="preserve"> </w:t>
      </w:r>
      <w:r>
        <w:t>stored</w:t>
      </w:r>
      <w:r>
        <w:rPr>
          <w:spacing w:val="37"/>
        </w:rPr>
        <w:t xml:space="preserve"> </w:t>
      </w:r>
      <w:r>
        <w:t>in</w:t>
      </w:r>
      <w:r>
        <w:rPr>
          <w:spacing w:val="37"/>
        </w:rPr>
        <w:t xml:space="preserve"> </w:t>
      </w:r>
      <w:r>
        <w:t>the</w:t>
      </w:r>
      <w:r>
        <w:rPr>
          <w:spacing w:val="37"/>
        </w:rPr>
        <w:t xml:space="preserve"> </w:t>
      </w:r>
      <w:proofErr w:type="spellStart"/>
      <w:r>
        <w:t>ge_prefixopc</w:t>
      </w:r>
      <w:proofErr w:type="spellEnd"/>
      <w:r>
        <w:rPr>
          <w:spacing w:val="37"/>
        </w:rPr>
        <w:t xml:space="preserve"> </w:t>
      </w:r>
      <w:r>
        <w:t>table</w:t>
      </w:r>
      <w:r>
        <w:rPr>
          <w:spacing w:val="37"/>
        </w:rPr>
        <w:t xml:space="preserve"> </w:t>
      </w:r>
      <w:r>
        <w:t>of</w:t>
      </w:r>
      <w:r>
        <w:rPr>
          <w:spacing w:val="37"/>
        </w:rPr>
        <w:t xml:space="preserve"> </w:t>
      </w:r>
      <w:r>
        <w:t>the</w:t>
      </w:r>
      <w:r>
        <w:rPr>
          <w:spacing w:val="37"/>
        </w:rPr>
        <w:t xml:space="preserve"> </w:t>
      </w:r>
      <w:r>
        <w:t>IGEM</w:t>
      </w:r>
      <w:r>
        <w:rPr>
          <w:spacing w:val="37"/>
        </w:rPr>
        <w:t xml:space="preserve"> </w:t>
      </w:r>
      <w:r>
        <w:t>DB</w:t>
      </w:r>
      <w:r>
        <w:rPr>
          <w:spacing w:val="37"/>
        </w:rPr>
        <w:t xml:space="preserve"> </w:t>
      </w:r>
      <w:r>
        <w:t>defined</w:t>
      </w:r>
      <w:r>
        <w:rPr>
          <w:spacing w:val="37"/>
        </w:rPr>
        <w:t xml:space="preserve"> </w:t>
      </w:r>
      <w:r>
        <w:t>in</w:t>
      </w:r>
      <w:r>
        <w:rPr>
          <w:spacing w:val="37"/>
        </w:rPr>
        <w:t xml:space="preserve"> </w:t>
      </w:r>
      <w:r>
        <w:t>the</w:t>
      </w:r>
      <w:r>
        <w:rPr>
          <w:spacing w:val="37"/>
        </w:rPr>
        <w:t xml:space="preserve"> </w:t>
      </w:r>
      <w:r>
        <w:t>initial</w:t>
      </w:r>
      <w:r>
        <w:rPr>
          <w:spacing w:val="37"/>
        </w:rPr>
        <w:t xml:space="preserve"> </w:t>
      </w:r>
      <w:r>
        <w:t>parameters.</w:t>
      </w:r>
      <w:r>
        <w:rPr>
          <w:spacing w:val="37"/>
        </w:rPr>
        <w:t xml:space="preserve"> </w:t>
      </w:r>
      <w:r>
        <w:t>The available fields are:</w:t>
      </w:r>
    </w:p>
    <w:p w14:paraId="7902B6A1" w14:textId="77777777" w:rsidR="000C2409" w:rsidRDefault="005E3753" w:rsidP="00B85499">
      <w:pPr>
        <w:pStyle w:val="ListParagraph"/>
        <w:numPr>
          <w:ilvl w:val="0"/>
          <w:numId w:val="2"/>
        </w:numPr>
        <w:tabs>
          <w:tab w:val="left" w:pos="1159"/>
        </w:tabs>
        <w:spacing w:before="1" w:line="360" w:lineRule="auto"/>
        <w:ind w:left="1159" w:hanging="179"/>
        <w:rPr>
          <w:sz w:val="20"/>
        </w:rPr>
      </w:pPr>
      <w:proofErr w:type="spellStart"/>
      <w:r>
        <w:rPr>
          <w:i/>
          <w:sz w:val="20"/>
        </w:rPr>
        <w:t>pre_value</w:t>
      </w:r>
      <w:proofErr w:type="spellEnd"/>
      <w:r>
        <w:rPr>
          <w:sz w:val="20"/>
        </w:rPr>
        <w:t xml:space="preserve">: prefix </w:t>
      </w:r>
      <w:r>
        <w:rPr>
          <w:spacing w:val="-4"/>
          <w:sz w:val="20"/>
        </w:rPr>
        <w:t>name</w:t>
      </w:r>
    </w:p>
    <w:p w14:paraId="78253ADE" w14:textId="77777777" w:rsidR="000C2409" w:rsidRDefault="005E3753" w:rsidP="00B85499">
      <w:pPr>
        <w:pStyle w:val="BodyText"/>
        <w:spacing w:before="50" w:line="360" w:lineRule="auto"/>
        <w:ind w:left="300"/>
      </w:pPr>
      <w:r>
        <w:t xml:space="preserve">The inclusion of new data can be performed via the process </w:t>
      </w:r>
      <w:proofErr w:type="spellStart"/>
      <w:proofErr w:type="gramStart"/>
      <w:r>
        <w:rPr>
          <w:rFonts w:ascii="Courier New"/>
        </w:rPr>
        <w:t>db</w:t>
      </w:r>
      <w:proofErr w:type="spellEnd"/>
      <w:r>
        <w:rPr>
          <w:rFonts w:ascii="Courier New"/>
          <w:spacing w:val="-65"/>
        </w:rPr>
        <w:t xml:space="preserve"> </w:t>
      </w:r>
      <w:r>
        <w:t>.</w:t>
      </w:r>
      <w:proofErr w:type="gramEnd"/>
      <w:r>
        <w:t xml:space="preserve"> On the command </w:t>
      </w:r>
      <w:r>
        <w:rPr>
          <w:spacing w:val="-2"/>
        </w:rPr>
        <w:t>line:</w:t>
      </w:r>
    </w:p>
    <w:p w14:paraId="47505BA5" w14:textId="77777777" w:rsidR="000C2409" w:rsidRDefault="005E3753" w:rsidP="00B85499">
      <w:pPr>
        <w:pStyle w:val="BodyText"/>
        <w:spacing w:before="141" w:line="360" w:lineRule="auto"/>
        <w:ind w:left="388"/>
        <w:rPr>
          <w:rFonts w:ascii="Courier New"/>
        </w:rPr>
      </w:pPr>
      <w:r>
        <w:rPr>
          <w:rFonts w:ascii="Courier New"/>
        </w:rPr>
        <w:t xml:space="preserve">$ python manage.py </w:t>
      </w:r>
      <w:proofErr w:type="spellStart"/>
      <w:r>
        <w:rPr>
          <w:rFonts w:ascii="Courier New"/>
        </w:rPr>
        <w:t>db</w:t>
      </w:r>
      <w:proofErr w:type="spellEnd"/>
      <w:r>
        <w:rPr>
          <w:rFonts w:ascii="Courier New"/>
        </w:rPr>
        <w:t xml:space="preserve"> --</w:t>
      </w:r>
      <w:proofErr w:type="spellStart"/>
      <w:r>
        <w:rPr>
          <w:rFonts w:ascii="Courier New"/>
        </w:rPr>
        <w:t>load_data</w:t>
      </w:r>
      <w:proofErr w:type="spellEnd"/>
      <w:r>
        <w:rPr>
          <w:rFonts w:ascii="Courier New"/>
        </w:rPr>
        <w:t xml:space="preserve"> "table='term, </w:t>
      </w:r>
      <w:r>
        <w:rPr>
          <w:rFonts w:ascii="Courier New"/>
          <w:spacing w:val="-2"/>
        </w:rPr>
        <w:t>path='{</w:t>
      </w:r>
      <w:proofErr w:type="spellStart"/>
      <w:r>
        <w:rPr>
          <w:rFonts w:ascii="Courier New"/>
          <w:spacing w:val="-2"/>
        </w:rPr>
        <w:t>your_path</w:t>
      </w:r>
      <w:proofErr w:type="spellEnd"/>
      <w:r>
        <w:rPr>
          <w:rFonts w:ascii="Courier New"/>
          <w:spacing w:val="-2"/>
        </w:rPr>
        <w:t>}/term.csv'"</w:t>
      </w:r>
    </w:p>
    <w:p w14:paraId="70D8B2AA" w14:textId="77777777" w:rsidR="000C2409" w:rsidRDefault="005E3753" w:rsidP="00B85499">
      <w:pPr>
        <w:pStyle w:val="BodyText"/>
        <w:spacing w:before="158" w:line="360" w:lineRule="auto"/>
        <w:ind w:left="300"/>
      </w:pPr>
      <w:r>
        <w:t xml:space="preserve">Other commands and functions for manipulating master data can be found in the database management </w:t>
      </w:r>
      <w:r>
        <w:rPr>
          <w:spacing w:val="-4"/>
        </w:rPr>
        <w:t>tab.</w:t>
      </w:r>
    </w:p>
    <w:p w14:paraId="444B08E9" w14:textId="77777777" w:rsidR="000C2409" w:rsidRDefault="005E3753" w:rsidP="00B85499">
      <w:pPr>
        <w:pStyle w:val="BodyText"/>
        <w:spacing w:before="125" w:line="360" w:lineRule="auto"/>
        <w:ind w:left="300" w:right="797"/>
      </w:pPr>
      <w:r>
        <w:t>CAUTION:</w:t>
      </w:r>
      <w:r>
        <w:rPr>
          <w:spacing w:val="26"/>
        </w:rPr>
        <w:t xml:space="preserve"> </w:t>
      </w:r>
      <w:r>
        <w:t>As</w:t>
      </w:r>
      <w:r>
        <w:rPr>
          <w:spacing w:val="26"/>
        </w:rPr>
        <w:t xml:space="preserve"> </w:t>
      </w:r>
      <w:proofErr w:type="spellStart"/>
      <w:r>
        <w:t>GE.db</w:t>
      </w:r>
      <w:proofErr w:type="spellEnd"/>
      <w:r>
        <w:rPr>
          <w:spacing w:val="26"/>
        </w:rPr>
        <w:t xml:space="preserve"> </w:t>
      </w:r>
      <w:r>
        <w:t>is</w:t>
      </w:r>
      <w:r>
        <w:rPr>
          <w:spacing w:val="26"/>
        </w:rPr>
        <w:t xml:space="preserve"> </w:t>
      </w:r>
      <w:r>
        <w:t>a</w:t>
      </w:r>
      <w:r>
        <w:rPr>
          <w:spacing w:val="26"/>
        </w:rPr>
        <w:t xml:space="preserve"> </w:t>
      </w:r>
      <w:r>
        <w:t>correlational</w:t>
      </w:r>
      <w:r>
        <w:rPr>
          <w:spacing w:val="26"/>
        </w:rPr>
        <w:t xml:space="preserve"> </w:t>
      </w:r>
      <w:r>
        <w:t>base</w:t>
      </w:r>
      <w:r>
        <w:rPr>
          <w:spacing w:val="26"/>
        </w:rPr>
        <w:t xml:space="preserve"> </w:t>
      </w:r>
      <w:r>
        <w:t>with</w:t>
      </w:r>
      <w:r>
        <w:rPr>
          <w:spacing w:val="26"/>
        </w:rPr>
        <w:t xml:space="preserve"> </w:t>
      </w:r>
      <w:r>
        <w:t>key</w:t>
      </w:r>
      <w:r>
        <w:rPr>
          <w:spacing w:val="26"/>
        </w:rPr>
        <w:t xml:space="preserve"> </w:t>
      </w:r>
      <w:r>
        <w:t>integrity,</w:t>
      </w:r>
      <w:r>
        <w:rPr>
          <w:spacing w:val="26"/>
        </w:rPr>
        <w:t xml:space="preserve"> </w:t>
      </w:r>
      <w:r>
        <w:t>all</w:t>
      </w:r>
      <w:r>
        <w:rPr>
          <w:spacing w:val="26"/>
        </w:rPr>
        <w:t xml:space="preserve"> </w:t>
      </w:r>
      <w:r>
        <w:t>records</w:t>
      </w:r>
      <w:r>
        <w:rPr>
          <w:spacing w:val="26"/>
        </w:rPr>
        <w:t xml:space="preserve"> </w:t>
      </w:r>
      <w:r>
        <w:t>linked</w:t>
      </w:r>
      <w:r>
        <w:rPr>
          <w:spacing w:val="26"/>
        </w:rPr>
        <w:t xml:space="preserve"> </w:t>
      </w:r>
      <w:r>
        <w:t>to</w:t>
      </w:r>
      <w:r>
        <w:rPr>
          <w:spacing w:val="26"/>
        </w:rPr>
        <w:t xml:space="preserve"> </w:t>
      </w:r>
      <w:r>
        <w:t>the</w:t>
      </w:r>
      <w:r>
        <w:rPr>
          <w:spacing w:val="26"/>
        </w:rPr>
        <w:t xml:space="preserve"> </w:t>
      </w:r>
      <w:r>
        <w:t>deleted</w:t>
      </w:r>
      <w:r>
        <w:rPr>
          <w:spacing w:val="26"/>
        </w:rPr>
        <w:t xml:space="preserve"> </w:t>
      </w:r>
      <w:r>
        <w:t>data</w:t>
      </w:r>
      <w:r>
        <w:rPr>
          <w:spacing w:val="26"/>
        </w:rPr>
        <w:t xml:space="preserve"> </w:t>
      </w:r>
      <w:r>
        <w:t>will</w:t>
      </w:r>
      <w:r>
        <w:rPr>
          <w:spacing w:val="26"/>
        </w:rPr>
        <w:t xml:space="preserve"> </w:t>
      </w:r>
      <w:r>
        <w:t>also</w:t>
      </w:r>
      <w:r>
        <w:rPr>
          <w:spacing w:val="26"/>
        </w:rPr>
        <w:t xml:space="preserve"> </w:t>
      </w:r>
      <w:r>
        <w:t>be deleted, which includes Connector columns rules.</w:t>
      </w:r>
    </w:p>
    <w:p w14:paraId="0DA1B4E1" w14:textId="77777777" w:rsidR="000C2409" w:rsidRDefault="005E3753" w:rsidP="00B85499">
      <w:pPr>
        <w:pStyle w:val="Heading1"/>
        <w:spacing w:before="118" w:line="360" w:lineRule="auto"/>
      </w:pPr>
      <w:r>
        <w:t xml:space="preserve">Web </w:t>
      </w:r>
      <w:r>
        <w:rPr>
          <w:spacing w:val="-2"/>
        </w:rPr>
        <w:t>Interface</w:t>
      </w:r>
    </w:p>
    <w:p w14:paraId="65918B93" w14:textId="77777777" w:rsidR="000C2409" w:rsidRDefault="005E3753">
      <w:pPr>
        <w:pStyle w:val="BodyText"/>
        <w:spacing w:before="143"/>
        <w:ind w:left="300"/>
      </w:pPr>
      <w:r>
        <w:t xml:space="preserve">On the Prefix screen, we will have options to consult, modify, </w:t>
      </w:r>
      <w:proofErr w:type="gramStart"/>
      <w:r>
        <w:t>add</w:t>
      </w:r>
      <w:proofErr w:type="gramEnd"/>
      <w:r>
        <w:t xml:space="preserve"> and eliminate </w:t>
      </w:r>
      <w:r>
        <w:rPr>
          <w:spacing w:val="-2"/>
        </w:rPr>
        <w:t>Prefix.</w:t>
      </w:r>
    </w:p>
    <w:p w14:paraId="1BA467E3" w14:textId="77777777" w:rsidR="000C2409" w:rsidRDefault="005E3753">
      <w:pPr>
        <w:pStyle w:val="BodyText"/>
        <w:spacing w:before="8"/>
        <w:rPr>
          <w:sz w:val="7"/>
        </w:rPr>
      </w:pPr>
      <w:r>
        <w:rPr>
          <w:noProof/>
        </w:rPr>
        <w:drawing>
          <wp:anchor distT="0" distB="0" distL="0" distR="0" simplePos="0" relativeHeight="487627776" behindDoc="1" locked="0" layoutInCell="1" allowOverlap="1" wp14:anchorId="70660B35" wp14:editId="15C8E18D">
            <wp:simplePos x="0" y="0"/>
            <wp:positionH relativeFrom="page">
              <wp:posOffset>508200</wp:posOffset>
            </wp:positionH>
            <wp:positionV relativeFrom="paragraph">
              <wp:posOffset>73100</wp:posOffset>
            </wp:positionV>
            <wp:extent cx="6667500" cy="3495675"/>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56" cstate="print"/>
                    <a:stretch>
                      <a:fillRect/>
                    </a:stretch>
                  </pic:blipFill>
                  <pic:spPr>
                    <a:xfrm>
                      <a:off x="0" y="0"/>
                      <a:ext cx="6667500" cy="3495675"/>
                    </a:xfrm>
                    <a:prstGeom prst="rect">
                      <a:avLst/>
                    </a:prstGeom>
                  </pic:spPr>
                </pic:pic>
              </a:graphicData>
            </a:graphic>
          </wp:anchor>
        </w:drawing>
      </w:r>
    </w:p>
    <w:p w14:paraId="0D322F02" w14:textId="77777777" w:rsidR="000C2409" w:rsidRDefault="005E3753">
      <w:pPr>
        <w:pStyle w:val="BodyText"/>
        <w:spacing w:before="27"/>
        <w:ind w:left="300"/>
      </w:pPr>
      <w:r>
        <w:t xml:space="preserve">On the first screen, we have a view of all available Prefix. To consult, click a desired </w:t>
      </w:r>
      <w:r>
        <w:rPr>
          <w:spacing w:val="-2"/>
        </w:rPr>
        <w:t>Prefix.</w:t>
      </w:r>
    </w:p>
    <w:p w14:paraId="6F15A2F3" w14:textId="77777777" w:rsidR="000C2409" w:rsidRDefault="000C2409">
      <w:pPr>
        <w:pStyle w:val="BodyText"/>
        <w:spacing w:before="5"/>
        <w:rPr>
          <w:sz w:val="18"/>
        </w:rPr>
      </w:pPr>
    </w:p>
    <w:p w14:paraId="2C193EDD" w14:textId="77777777" w:rsidR="000C2409" w:rsidRDefault="005E3753">
      <w:pPr>
        <w:pStyle w:val="BodyText"/>
        <w:ind w:left="401"/>
      </w:pPr>
      <w:r>
        <w:rPr>
          <w:noProof/>
        </w:rPr>
        <w:lastRenderedPageBreak/>
        <w:drawing>
          <wp:inline distT="0" distB="0" distL="0" distR="0" wp14:anchorId="56819AFD" wp14:editId="4523C1AA">
            <wp:extent cx="6443852" cy="1037653"/>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57" cstate="print"/>
                    <a:stretch>
                      <a:fillRect/>
                    </a:stretch>
                  </pic:blipFill>
                  <pic:spPr>
                    <a:xfrm>
                      <a:off x="0" y="0"/>
                      <a:ext cx="6443852" cy="1037653"/>
                    </a:xfrm>
                    <a:prstGeom prst="rect">
                      <a:avLst/>
                    </a:prstGeom>
                  </pic:spPr>
                </pic:pic>
              </a:graphicData>
            </a:graphic>
          </wp:inline>
        </w:drawing>
      </w:r>
    </w:p>
    <w:p w14:paraId="5F8D5E0E" w14:textId="77777777" w:rsidR="000C2409" w:rsidRDefault="000C2409">
      <w:pPr>
        <w:pStyle w:val="BodyText"/>
        <w:spacing w:before="5"/>
        <w:rPr>
          <w:sz w:val="10"/>
        </w:rPr>
      </w:pPr>
    </w:p>
    <w:p w14:paraId="4D5E1AA6" w14:textId="77777777" w:rsidR="000C2409" w:rsidRPr="003A5D9D" w:rsidRDefault="005E3753" w:rsidP="003A5D9D">
      <w:pPr>
        <w:pStyle w:val="Heading1"/>
        <w:spacing w:before="89" w:line="360" w:lineRule="auto"/>
        <w:ind w:right="797"/>
        <w:rPr>
          <w:b w:val="0"/>
          <w:bCs w:val="0"/>
        </w:rPr>
      </w:pPr>
      <w:r w:rsidRPr="003A5D9D">
        <w:rPr>
          <w:b w:val="0"/>
          <w:bCs w:val="0"/>
        </w:rPr>
        <w:t>On</w:t>
      </w:r>
      <w:r w:rsidRPr="003A5D9D">
        <w:rPr>
          <w:b w:val="0"/>
          <w:bCs w:val="0"/>
          <w:spacing w:val="-2"/>
        </w:rPr>
        <w:t xml:space="preserve"> </w:t>
      </w:r>
      <w:r w:rsidRPr="003A5D9D">
        <w:rPr>
          <w:b w:val="0"/>
          <w:bCs w:val="0"/>
        </w:rPr>
        <w:t>the</w:t>
      </w:r>
      <w:r w:rsidRPr="003A5D9D">
        <w:rPr>
          <w:b w:val="0"/>
          <w:bCs w:val="0"/>
          <w:spacing w:val="-2"/>
        </w:rPr>
        <w:t xml:space="preserve"> </w:t>
      </w:r>
      <w:r w:rsidRPr="003A5D9D">
        <w:rPr>
          <w:b w:val="0"/>
          <w:bCs w:val="0"/>
        </w:rPr>
        <w:t>next</w:t>
      </w:r>
      <w:r w:rsidRPr="003A5D9D">
        <w:rPr>
          <w:b w:val="0"/>
          <w:bCs w:val="0"/>
          <w:spacing w:val="-2"/>
        </w:rPr>
        <w:t xml:space="preserve"> </w:t>
      </w:r>
      <w:r w:rsidRPr="003A5D9D">
        <w:rPr>
          <w:b w:val="0"/>
          <w:bCs w:val="0"/>
        </w:rPr>
        <w:t>screen,</w:t>
      </w:r>
      <w:r w:rsidRPr="003A5D9D">
        <w:rPr>
          <w:b w:val="0"/>
          <w:bCs w:val="0"/>
          <w:spacing w:val="-2"/>
        </w:rPr>
        <w:t xml:space="preserve"> </w:t>
      </w:r>
      <w:r w:rsidRPr="003A5D9D">
        <w:rPr>
          <w:b w:val="0"/>
          <w:bCs w:val="0"/>
        </w:rPr>
        <w:t>we</w:t>
      </w:r>
      <w:r w:rsidRPr="003A5D9D">
        <w:rPr>
          <w:b w:val="0"/>
          <w:bCs w:val="0"/>
          <w:spacing w:val="-2"/>
        </w:rPr>
        <w:t xml:space="preserve"> </w:t>
      </w:r>
      <w:r w:rsidRPr="003A5D9D">
        <w:rPr>
          <w:b w:val="0"/>
          <w:bCs w:val="0"/>
        </w:rPr>
        <w:t>have</w:t>
      </w:r>
      <w:r w:rsidRPr="003A5D9D">
        <w:rPr>
          <w:b w:val="0"/>
          <w:bCs w:val="0"/>
          <w:spacing w:val="-2"/>
        </w:rPr>
        <w:t xml:space="preserve"> </w:t>
      </w:r>
      <w:r w:rsidRPr="003A5D9D">
        <w:rPr>
          <w:b w:val="0"/>
          <w:bCs w:val="0"/>
        </w:rPr>
        <w:t>all</w:t>
      </w:r>
      <w:r w:rsidRPr="003A5D9D">
        <w:rPr>
          <w:b w:val="0"/>
          <w:bCs w:val="0"/>
          <w:spacing w:val="-2"/>
        </w:rPr>
        <w:t xml:space="preserve"> </w:t>
      </w:r>
      <w:r w:rsidRPr="003A5D9D">
        <w:rPr>
          <w:b w:val="0"/>
          <w:bCs w:val="0"/>
        </w:rPr>
        <w:t>the</w:t>
      </w:r>
      <w:r w:rsidRPr="003A5D9D">
        <w:rPr>
          <w:b w:val="0"/>
          <w:bCs w:val="0"/>
          <w:spacing w:val="-2"/>
        </w:rPr>
        <w:t xml:space="preserve"> </w:t>
      </w:r>
      <w:r w:rsidRPr="003A5D9D">
        <w:rPr>
          <w:b w:val="0"/>
          <w:bCs w:val="0"/>
        </w:rPr>
        <w:t>Prefix</w:t>
      </w:r>
      <w:r w:rsidRPr="003A5D9D">
        <w:rPr>
          <w:b w:val="0"/>
          <w:bCs w:val="0"/>
          <w:spacing w:val="-2"/>
        </w:rPr>
        <w:t xml:space="preserve"> </w:t>
      </w:r>
      <w:r w:rsidRPr="003A5D9D">
        <w:rPr>
          <w:b w:val="0"/>
          <w:bCs w:val="0"/>
        </w:rPr>
        <w:t>fields</w:t>
      </w:r>
      <w:r w:rsidRPr="003A5D9D">
        <w:rPr>
          <w:b w:val="0"/>
          <w:bCs w:val="0"/>
          <w:spacing w:val="-2"/>
        </w:rPr>
        <w:t xml:space="preserve"> </w:t>
      </w:r>
      <w:r w:rsidRPr="003A5D9D">
        <w:rPr>
          <w:b w:val="0"/>
          <w:bCs w:val="0"/>
        </w:rPr>
        <w:t>open</w:t>
      </w:r>
      <w:r w:rsidRPr="003A5D9D">
        <w:rPr>
          <w:b w:val="0"/>
          <w:bCs w:val="0"/>
          <w:spacing w:val="-2"/>
        </w:rPr>
        <w:t xml:space="preserve"> </w:t>
      </w:r>
      <w:r w:rsidRPr="003A5D9D">
        <w:rPr>
          <w:b w:val="0"/>
          <w:bCs w:val="0"/>
        </w:rPr>
        <w:t>for</w:t>
      </w:r>
      <w:r w:rsidRPr="003A5D9D">
        <w:rPr>
          <w:b w:val="0"/>
          <w:bCs w:val="0"/>
          <w:spacing w:val="-2"/>
        </w:rPr>
        <w:t xml:space="preserve"> </w:t>
      </w:r>
      <w:r w:rsidRPr="003A5D9D">
        <w:rPr>
          <w:b w:val="0"/>
          <w:bCs w:val="0"/>
        </w:rPr>
        <w:t>modifications.</w:t>
      </w:r>
      <w:r w:rsidRPr="003A5D9D">
        <w:rPr>
          <w:b w:val="0"/>
          <w:bCs w:val="0"/>
          <w:spacing w:val="-2"/>
        </w:rPr>
        <w:t xml:space="preserve"> </w:t>
      </w:r>
      <w:r w:rsidRPr="003A5D9D">
        <w:rPr>
          <w:b w:val="0"/>
          <w:bCs w:val="0"/>
        </w:rPr>
        <w:t>To</w:t>
      </w:r>
      <w:r w:rsidRPr="003A5D9D">
        <w:rPr>
          <w:b w:val="0"/>
          <w:bCs w:val="0"/>
          <w:spacing w:val="-2"/>
        </w:rPr>
        <w:t xml:space="preserve"> </w:t>
      </w:r>
      <w:r w:rsidRPr="003A5D9D">
        <w:rPr>
          <w:b w:val="0"/>
          <w:bCs w:val="0"/>
        </w:rPr>
        <w:t>modify,</w:t>
      </w:r>
      <w:r w:rsidRPr="003A5D9D">
        <w:rPr>
          <w:b w:val="0"/>
          <w:bCs w:val="0"/>
          <w:spacing w:val="-2"/>
        </w:rPr>
        <w:t xml:space="preserve"> </w:t>
      </w:r>
      <w:r w:rsidRPr="003A5D9D">
        <w:rPr>
          <w:b w:val="0"/>
          <w:bCs w:val="0"/>
        </w:rPr>
        <w:t>change</w:t>
      </w:r>
      <w:r w:rsidRPr="003A5D9D">
        <w:rPr>
          <w:b w:val="0"/>
          <w:bCs w:val="0"/>
          <w:spacing w:val="-2"/>
        </w:rPr>
        <w:t xml:space="preserve"> </w:t>
      </w:r>
      <w:r w:rsidRPr="003A5D9D">
        <w:rPr>
          <w:b w:val="0"/>
          <w:bCs w:val="0"/>
        </w:rPr>
        <w:t>the</w:t>
      </w:r>
      <w:r w:rsidRPr="003A5D9D">
        <w:rPr>
          <w:b w:val="0"/>
          <w:bCs w:val="0"/>
          <w:spacing w:val="-2"/>
        </w:rPr>
        <w:t xml:space="preserve"> </w:t>
      </w:r>
      <w:r w:rsidRPr="003A5D9D">
        <w:rPr>
          <w:b w:val="0"/>
          <w:bCs w:val="0"/>
        </w:rPr>
        <w:t>desired information and select one of the three button options:</w:t>
      </w:r>
    </w:p>
    <w:p w14:paraId="2F439B71" w14:textId="77777777" w:rsidR="000C2409" w:rsidRDefault="005E3753" w:rsidP="003A5D9D">
      <w:pPr>
        <w:pStyle w:val="ListParagraph"/>
        <w:numPr>
          <w:ilvl w:val="0"/>
          <w:numId w:val="2"/>
        </w:numPr>
        <w:tabs>
          <w:tab w:val="left" w:pos="1160"/>
        </w:tabs>
        <w:spacing w:before="0"/>
        <w:ind w:right="797"/>
        <w:rPr>
          <w:sz w:val="20"/>
        </w:rPr>
      </w:pPr>
      <w:r>
        <w:rPr>
          <w:rFonts w:ascii="Courier New" w:hAnsi="Courier New"/>
          <w:sz w:val="20"/>
        </w:rPr>
        <w:t>Save and add another</w:t>
      </w:r>
      <w:r>
        <w:rPr>
          <w:sz w:val="20"/>
        </w:rPr>
        <w:t>:</w:t>
      </w:r>
      <w:r>
        <w:rPr>
          <w:spacing w:val="20"/>
          <w:sz w:val="20"/>
        </w:rPr>
        <w:t xml:space="preserve"> </w:t>
      </w:r>
      <w:r>
        <w:rPr>
          <w:sz w:val="20"/>
        </w:rPr>
        <w:t>Will</w:t>
      </w:r>
      <w:r>
        <w:rPr>
          <w:spacing w:val="20"/>
          <w:sz w:val="20"/>
        </w:rPr>
        <w:t xml:space="preserve"> </w:t>
      </w:r>
      <w:r>
        <w:rPr>
          <w:sz w:val="20"/>
        </w:rPr>
        <w:t>save</w:t>
      </w:r>
      <w:r>
        <w:rPr>
          <w:spacing w:val="20"/>
          <w:sz w:val="20"/>
        </w:rPr>
        <w:t xml:space="preserve"> </w:t>
      </w:r>
      <w:r>
        <w:rPr>
          <w:sz w:val="20"/>
        </w:rPr>
        <w:t>the</w:t>
      </w:r>
      <w:r>
        <w:rPr>
          <w:spacing w:val="20"/>
          <w:sz w:val="20"/>
        </w:rPr>
        <w:t xml:space="preserve"> </w:t>
      </w:r>
      <w:r>
        <w:rPr>
          <w:sz w:val="20"/>
        </w:rPr>
        <w:t>changes</w:t>
      </w:r>
      <w:r>
        <w:rPr>
          <w:spacing w:val="20"/>
          <w:sz w:val="20"/>
        </w:rPr>
        <w:t xml:space="preserve"> </w:t>
      </w:r>
      <w:r>
        <w:rPr>
          <w:sz w:val="20"/>
        </w:rPr>
        <w:t>and</w:t>
      </w:r>
      <w:r>
        <w:rPr>
          <w:spacing w:val="20"/>
          <w:sz w:val="20"/>
        </w:rPr>
        <w:t xml:space="preserve"> </w:t>
      </w:r>
      <w:r>
        <w:rPr>
          <w:sz w:val="20"/>
        </w:rPr>
        <w:t>open</w:t>
      </w:r>
      <w:r>
        <w:rPr>
          <w:spacing w:val="20"/>
          <w:sz w:val="20"/>
        </w:rPr>
        <w:t xml:space="preserve"> </w:t>
      </w:r>
      <w:r>
        <w:rPr>
          <w:sz w:val="20"/>
        </w:rPr>
        <w:t>a</w:t>
      </w:r>
      <w:r>
        <w:rPr>
          <w:spacing w:val="20"/>
          <w:sz w:val="20"/>
        </w:rPr>
        <w:t xml:space="preserve"> </w:t>
      </w:r>
      <w:r>
        <w:rPr>
          <w:sz w:val="20"/>
        </w:rPr>
        <w:t>blank</w:t>
      </w:r>
      <w:r>
        <w:rPr>
          <w:spacing w:val="20"/>
          <w:sz w:val="20"/>
        </w:rPr>
        <w:t xml:space="preserve"> </w:t>
      </w:r>
      <w:r>
        <w:rPr>
          <w:sz w:val="20"/>
        </w:rPr>
        <w:t>Prefix</w:t>
      </w:r>
      <w:r>
        <w:rPr>
          <w:spacing w:val="20"/>
          <w:sz w:val="20"/>
        </w:rPr>
        <w:t xml:space="preserve"> </w:t>
      </w:r>
      <w:r>
        <w:rPr>
          <w:sz w:val="20"/>
        </w:rPr>
        <w:t>screen</w:t>
      </w:r>
      <w:r>
        <w:rPr>
          <w:spacing w:val="20"/>
          <w:sz w:val="20"/>
        </w:rPr>
        <w:t xml:space="preserve"> </w:t>
      </w:r>
      <w:r>
        <w:rPr>
          <w:sz w:val="20"/>
        </w:rPr>
        <w:t>to</w:t>
      </w:r>
      <w:r>
        <w:rPr>
          <w:spacing w:val="20"/>
          <w:sz w:val="20"/>
        </w:rPr>
        <w:t xml:space="preserve"> </w:t>
      </w:r>
      <w:r>
        <w:rPr>
          <w:sz w:val="20"/>
        </w:rPr>
        <w:t>add</w:t>
      </w:r>
      <w:r>
        <w:rPr>
          <w:spacing w:val="20"/>
          <w:sz w:val="20"/>
        </w:rPr>
        <w:t xml:space="preserve"> </w:t>
      </w:r>
      <w:r>
        <w:rPr>
          <w:sz w:val="20"/>
        </w:rPr>
        <w:t>a</w:t>
      </w:r>
      <w:r>
        <w:rPr>
          <w:spacing w:val="20"/>
          <w:sz w:val="20"/>
        </w:rPr>
        <w:t xml:space="preserve"> </w:t>
      </w:r>
      <w:r>
        <w:rPr>
          <w:sz w:val="20"/>
        </w:rPr>
        <w:t>new</w:t>
      </w:r>
      <w:r>
        <w:rPr>
          <w:spacing w:val="20"/>
          <w:sz w:val="20"/>
        </w:rPr>
        <w:t xml:space="preserve"> </w:t>
      </w:r>
      <w:r>
        <w:rPr>
          <w:sz w:val="20"/>
        </w:rPr>
        <w:t xml:space="preserve">Prefix </w:t>
      </w:r>
      <w:r>
        <w:rPr>
          <w:spacing w:val="-2"/>
          <w:sz w:val="20"/>
        </w:rPr>
        <w:t>record.</w:t>
      </w:r>
    </w:p>
    <w:p w14:paraId="4FAF14E4" w14:textId="77777777" w:rsidR="000C2409" w:rsidRDefault="005E3753" w:rsidP="003A5D9D">
      <w:pPr>
        <w:pStyle w:val="ListParagraph"/>
        <w:numPr>
          <w:ilvl w:val="0"/>
          <w:numId w:val="2"/>
        </w:numPr>
        <w:tabs>
          <w:tab w:val="left" w:pos="1159"/>
        </w:tabs>
        <w:spacing w:before="127"/>
        <w:ind w:left="1159" w:hanging="179"/>
        <w:rPr>
          <w:sz w:val="20"/>
        </w:rPr>
      </w:pPr>
      <w:r>
        <w:rPr>
          <w:rFonts w:ascii="Courier New" w:hAnsi="Courier New"/>
          <w:sz w:val="20"/>
        </w:rPr>
        <w:t xml:space="preserve">Save and </w:t>
      </w:r>
      <w:proofErr w:type="gramStart"/>
      <w:r>
        <w:rPr>
          <w:rFonts w:ascii="Courier New" w:hAnsi="Courier New"/>
          <w:sz w:val="20"/>
        </w:rPr>
        <w:t>Continue</w:t>
      </w:r>
      <w:proofErr w:type="gramEnd"/>
      <w:r>
        <w:rPr>
          <w:rFonts w:ascii="Courier New" w:hAnsi="Courier New"/>
          <w:sz w:val="20"/>
        </w:rPr>
        <w:t xml:space="preserve"> editing</w:t>
      </w:r>
      <w:r>
        <w:rPr>
          <w:sz w:val="20"/>
        </w:rPr>
        <w:t xml:space="preserve">: Will save the changes and continue on the Prefix </w:t>
      </w:r>
      <w:r>
        <w:rPr>
          <w:spacing w:val="-2"/>
          <w:sz w:val="20"/>
        </w:rPr>
        <w:t>screen.</w:t>
      </w:r>
    </w:p>
    <w:p w14:paraId="0AC15CAD" w14:textId="0ABDD0D5" w:rsidR="000C2409" w:rsidRPr="003A5D9D" w:rsidRDefault="005E3753" w:rsidP="003A5D9D">
      <w:pPr>
        <w:pStyle w:val="ListParagraph"/>
        <w:numPr>
          <w:ilvl w:val="0"/>
          <w:numId w:val="2"/>
        </w:numPr>
        <w:tabs>
          <w:tab w:val="left" w:pos="1159"/>
        </w:tabs>
        <w:spacing w:before="109"/>
        <w:ind w:left="1159" w:hanging="179"/>
        <w:rPr>
          <w:sz w:val="20"/>
        </w:rPr>
      </w:pPr>
      <w:r>
        <w:rPr>
          <w:rFonts w:ascii="Courier New" w:hAnsi="Courier New"/>
          <w:sz w:val="20"/>
        </w:rPr>
        <w:t>Save</w:t>
      </w:r>
      <w:r>
        <w:rPr>
          <w:sz w:val="20"/>
        </w:rPr>
        <w:t xml:space="preserve">: Will save the changes and return to the screen with the list of </w:t>
      </w:r>
      <w:r>
        <w:rPr>
          <w:spacing w:val="-2"/>
          <w:sz w:val="20"/>
        </w:rPr>
        <w:t>Prefix.</w:t>
      </w:r>
    </w:p>
    <w:p w14:paraId="2F012052" w14:textId="77777777" w:rsidR="003A5D9D" w:rsidRDefault="003A5D9D" w:rsidP="003A5D9D">
      <w:pPr>
        <w:pStyle w:val="ListParagraph"/>
        <w:tabs>
          <w:tab w:val="left" w:pos="1159"/>
        </w:tabs>
        <w:spacing w:before="109"/>
        <w:ind w:firstLine="0"/>
        <w:rPr>
          <w:sz w:val="20"/>
        </w:rPr>
      </w:pPr>
    </w:p>
    <w:p w14:paraId="370D1744" w14:textId="77777777" w:rsidR="000C2409" w:rsidRDefault="005E3753" w:rsidP="003A5D9D">
      <w:pPr>
        <w:pStyle w:val="BodyText"/>
        <w:spacing w:before="50" w:line="360" w:lineRule="auto"/>
        <w:ind w:left="300" w:right="797"/>
      </w:pPr>
      <w:r>
        <w:t>In the History button, we can consult all the modifications carried out in the Prefix, this function will be important to</w:t>
      </w:r>
      <w:r>
        <w:rPr>
          <w:spacing w:val="40"/>
        </w:rPr>
        <w:t xml:space="preserve"> </w:t>
      </w:r>
      <w:r>
        <w:t>track modifications and audit the process.</w:t>
      </w:r>
    </w:p>
    <w:p w14:paraId="0C424AF2" w14:textId="77777777" w:rsidR="000C2409" w:rsidRDefault="005E3753" w:rsidP="003A5D9D">
      <w:pPr>
        <w:pStyle w:val="BodyText"/>
        <w:spacing w:before="121" w:line="360" w:lineRule="auto"/>
        <w:ind w:left="300"/>
      </w:pPr>
      <w:r>
        <w:t xml:space="preserve">The </w:t>
      </w:r>
      <w:r>
        <w:rPr>
          <w:rFonts w:ascii="Courier New"/>
        </w:rPr>
        <w:t>DELETE</w:t>
      </w:r>
      <w:r>
        <w:rPr>
          <w:rFonts w:ascii="Courier New"/>
          <w:spacing w:val="-65"/>
        </w:rPr>
        <w:t xml:space="preserve"> </w:t>
      </w:r>
      <w:r>
        <w:t xml:space="preserve">button will permanently delete the Prefix </w:t>
      </w:r>
      <w:r>
        <w:rPr>
          <w:spacing w:val="-2"/>
        </w:rPr>
        <w:t>record.</w:t>
      </w:r>
    </w:p>
    <w:p w14:paraId="6641E514" w14:textId="77777777" w:rsidR="000C2409" w:rsidRDefault="005E3753" w:rsidP="003A5D9D">
      <w:pPr>
        <w:pStyle w:val="BodyText"/>
        <w:spacing w:before="110" w:line="360" w:lineRule="auto"/>
        <w:ind w:left="300"/>
      </w:pPr>
      <w:r>
        <w:t>Caution:</w:t>
      </w:r>
      <w:r>
        <w:rPr>
          <w:spacing w:val="32"/>
        </w:rPr>
        <w:t xml:space="preserve"> </w:t>
      </w:r>
      <w:r>
        <w:t>when</w:t>
      </w:r>
      <w:r>
        <w:rPr>
          <w:spacing w:val="32"/>
        </w:rPr>
        <w:t xml:space="preserve"> </w:t>
      </w:r>
      <w:r>
        <w:t>deleting</w:t>
      </w:r>
      <w:r>
        <w:rPr>
          <w:spacing w:val="32"/>
        </w:rPr>
        <w:t xml:space="preserve"> </w:t>
      </w:r>
      <w:r>
        <w:t>a</w:t>
      </w:r>
      <w:r>
        <w:rPr>
          <w:spacing w:val="32"/>
        </w:rPr>
        <w:t xml:space="preserve"> </w:t>
      </w:r>
      <w:r>
        <w:t>Prefix,</w:t>
      </w:r>
      <w:r>
        <w:rPr>
          <w:spacing w:val="32"/>
        </w:rPr>
        <w:t xml:space="preserve"> </w:t>
      </w:r>
      <w:r>
        <w:t>the</w:t>
      </w:r>
      <w:r>
        <w:rPr>
          <w:spacing w:val="32"/>
        </w:rPr>
        <w:t xml:space="preserve"> </w:t>
      </w:r>
      <w:r>
        <w:t>system</w:t>
      </w:r>
      <w:r>
        <w:rPr>
          <w:spacing w:val="32"/>
        </w:rPr>
        <w:t xml:space="preserve"> </w:t>
      </w:r>
      <w:r>
        <w:t>will</w:t>
      </w:r>
      <w:r>
        <w:rPr>
          <w:spacing w:val="32"/>
        </w:rPr>
        <w:t xml:space="preserve"> </w:t>
      </w:r>
      <w:r>
        <w:t>also</w:t>
      </w:r>
      <w:r>
        <w:rPr>
          <w:spacing w:val="32"/>
        </w:rPr>
        <w:t xml:space="preserve"> </w:t>
      </w:r>
      <w:r>
        <w:t>delete</w:t>
      </w:r>
      <w:r>
        <w:rPr>
          <w:spacing w:val="32"/>
        </w:rPr>
        <w:t xml:space="preserve"> </w:t>
      </w:r>
      <w:r>
        <w:t>all</w:t>
      </w:r>
      <w:r>
        <w:rPr>
          <w:spacing w:val="32"/>
        </w:rPr>
        <w:t xml:space="preserve"> </w:t>
      </w:r>
      <w:r>
        <w:t>records</w:t>
      </w:r>
      <w:r>
        <w:rPr>
          <w:spacing w:val="32"/>
        </w:rPr>
        <w:t xml:space="preserve"> </w:t>
      </w:r>
      <w:r>
        <w:t>dependent</w:t>
      </w:r>
      <w:r>
        <w:rPr>
          <w:spacing w:val="32"/>
        </w:rPr>
        <w:t xml:space="preserve"> </w:t>
      </w:r>
      <w:r>
        <w:t>on</w:t>
      </w:r>
      <w:r>
        <w:rPr>
          <w:spacing w:val="32"/>
        </w:rPr>
        <w:t xml:space="preserve"> </w:t>
      </w:r>
      <w:r>
        <w:t>that</w:t>
      </w:r>
      <w:r>
        <w:rPr>
          <w:spacing w:val="32"/>
        </w:rPr>
        <w:t xml:space="preserve"> </w:t>
      </w:r>
      <w:r>
        <w:t>Prefix,</w:t>
      </w:r>
      <w:r>
        <w:rPr>
          <w:spacing w:val="32"/>
        </w:rPr>
        <w:t xml:space="preserve"> </w:t>
      </w:r>
      <w:r>
        <w:t>which</w:t>
      </w:r>
      <w:r>
        <w:rPr>
          <w:spacing w:val="32"/>
        </w:rPr>
        <w:t xml:space="preserve"> </w:t>
      </w:r>
      <w:r>
        <w:t>include Connector Columns Rules</w:t>
      </w:r>
    </w:p>
    <w:p w14:paraId="08FE0ED4" w14:textId="77777777" w:rsidR="000C2409" w:rsidRDefault="005E3753" w:rsidP="003A5D9D">
      <w:pPr>
        <w:pStyle w:val="BodyText"/>
        <w:spacing w:before="120" w:line="360" w:lineRule="auto"/>
        <w:ind w:left="300" w:right="797"/>
      </w:pPr>
      <w:r>
        <w:t>Deletion</w:t>
      </w:r>
      <w:r>
        <w:rPr>
          <w:spacing w:val="-4"/>
        </w:rPr>
        <w:t xml:space="preserve"> </w:t>
      </w:r>
      <w:r>
        <w:t>can</w:t>
      </w:r>
      <w:r>
        <w:rPr>
          <w:spacing w:val="-4"/>
        </w:rPr>
        <w:t xml:space="preserve"> </w:t>
      </w:r>
      <w:r>
        <w:t>also</w:t>
      </w:r>
      <w:r>
        <w:rPr>
          <w:spacing w:val="-4"/>
        </w:rPr>
        <w:t xml:space="preserve"> </w:t>
      </w:r>
      <w:r>
        <w:t>be</w:t>
      </w:r>
      <w:r>
        <w:rPr>
          <w:spacing w:val="-4"/>
        </w:rPr>
        <w:t xml:space="preserve"> </w:t>
      </w:r>
      <w:r>
        <w:t>performed</w:t>
      </w:r>
      <w:r>
        <w:rPr>
          <w:spacing w:val="-4"/>
        </w:rPr>
        <w:t xml:space="preserve"> </w:t>
      </w:r>
      <w:proofErr w:type="spellStart"/>
      <w:r>
        <w:t>en</w:t>
      </w:r>
      <w:proofErr w:type="spellEnd"/>
      <w:r>
        <w:rPr>
          <w:spacing w:val="-4"/>
        </w:rPr>
        <w:t xml:space="preserve"> </w:t>
      </w:r>
      <w:r>
        <w:t>bloc.</w:t>
      </w:r>
      <w:r>
        <w:rPr>
          <w:spacing w:val="-4"/>
        </w:rPr>
        <w:t xml:space="preserve"> </w:t>
      </w:r>
      <w:r>
        <w:t>On</w:t>
      </w:r>
      <w:r>
        <w:rPr>
          <w:spacing w:val="-4"/>
        </w:rPr>
        <w:t xml:space="preserve"> </w:t>
      </w:r>
      <w:r>
        <w:t>the</w:t>
      </w:r>
      <w:r>
        <w:rPr>
          <w:spacing w:val="-4"/>
        </w:rPr>
        <w:t xml:space="preserve"> </w:t>
      </w:r>
      <w:r>
        <w:t>Prefix</w:t>
      </w:r>
      <w:r>
        <w:rPr>
          <w:spacing w:val="-4"/>
        </w:rPr>
        <w:t xml:space="preserve"> </w:t>
      </w:r>
      <w:r>
        <w:t>List</w:t>
      </w:r>
      <w:r>
        <w:rPr>
          <w:spacing w:val="-4"/>
        </w:rPr>
        <w:t xml:space="preserve"> </w:t>
      </w:r>
      <w:r>
        <w:t>screen,</w:t>
      </w:r>
      <w:r>
        <w:rPr>
          <w:spacing w:val="-4"/>
        </w:rPr>
        <w:t xml:space="preserve"> </w:t>
      </w:r>
      <w:r>
        <w:t>select</w:t>
      </w:r>
      <w:r>
        <w:rPr>
          <w:spacing w:val="-4"/>
        </w:rPr>
        <w:t xml:space="preserve"> </w:t>
      </w:r>
      <w:r>
        <w:t>all</w:t>
      </w:r>
      <w:r>
        <w:rPr>
          <w:spacing w:val="-4"/>
        </w:rPr>
        <w:t xml:space="preserve"> </w:t>
      </w:r>
      <w:r>
        <w:t>the</w:t>
      </w:r>
      <w:r>
        <w:rPr>
          <w:spacing w:val="-4"/>
        </w:rPr>
        <w:t xml:space="preserve"> </w:t>
      </w:r>
      <w:r>
        <w:t>Prefix</w:t>
      </w:r>
      <w:r>
        <w:rPr>
          <w:spacing w:val="-4"/>
        </w:rPr>
        <w:t xml:space="preserve"> </w:t>
      </w:r>
      <w:r>
        <w:t>you</w:t>
      </w:r>
      <w:r>
        <w:rPr>
          <w:spacing w:val="-4"/>
        </w:rPr>
        <w:t xml:space="preserve"> </w:t>
      </w:r>
      <w:r>
        <w:t>want</w:t>
      </w:r>
      <w:r>
        <w:rPr>
          <w:spacing w:val="-4"/>
        </w:rPr>
        <w:t xml:space="preserve"> </w:t>
      </w:r>
      <w:r>
        <w:t>to</w:t>
      </w:r>
      <w:r>
        <w:rPr>
          <w:spacing w:val="-4"/>
        </w:rPr>
        <w:t xml:space="preserve"> </w:t>
      </w:r>
      <w:r>
        <w:t>delete,</w:t>
      </w:r>
      <w:r>
        <w:rPr>
          <w:spacing w:val="-4"/>
        </w:rPr>
        <w:t xml:space="preserve"> </w:t>
      </w:r>
      <w:r>
        <w:t>choose</w:t>
      </w:r>
      <w:r>
        <w:rPr>
          <w:spacing w:val="-4"/>
        </w:rPr>
        <w:t xml:space="preserve"> </w:t>
      </w:r>
      <w:r>
        <w:t xml:space="preserve">the Delete Selected Keyge - Prefix action and click on the </w:t>
      </w:r>
      <w:r>
        <w:rPr>
          <w:rFonts w:ascii="Courier New"/>
        </w:rPr>
        <w:t>GO</w:t>
      </w:r>
      <w:r>
        <w:rPr>
          <w:rFonts w:ascii="Courier New"/>
          <w:spacing w:val="-51"/>
        </w:rPr>
        <w:t xml:space="preserve"> </w:t>
      </w:r>
      <w:r>
        <w:t>button.</w:t>
      </w:r>
    </w:p>
    <w:p w14:paraId="158B9756" w14:textId="77777777" w:rsidR="000C2409" w:rsidRDefault="005E3753" w:rsidP="003A5D9D">
      <w:pPr>
        <w:pStyle w:val="BodyText"/>
        <w:spacing w:before="106" w:line="360" w:lineRule="auto"/>
        <w:ind w:left="300" w:right="797"/>
      </w:pPr>
      <w:r>
        <w:t>Be</w:t>
      </w:r>
      <w:r>
        <w:rPr>
          <w:spacing w:val="25"/>
        </w:rPr>
        <w:t xml:space="preserve"> </w:t>
      </w:r>
      <w:r>
        <w:t>careful,</w:t>
      </w:r>
      <w:r>
        <w:rPr>
          <w:spacing w:val="25"/>
        </w:rPr>
        <w:t xml:space="preserve"> </w:t>
      </w:r>
      <w:r>
        <w:t>this</w:t>
      </w:r>
      <w:r>
        <w:rPr>
          <w:spacing w:val="25"/>
        </w:rPr>
        <w:t xml:space="preserve"> </w:t>
      </w:r>
      <w:r>
        <w:t>elimination</w:t>
      </w:r>
      <w:r>
        <w:rPr>
          <w:spacing w:val="25"/>
        </w:rPr>
        <w:t xml:space="preserve"> </w:t>
      </w:r>
      <w:r>
        <w:t>operation</w:t>
      </w:r>
      <w:r>
        <w:rPr>
          <w:spacing w:val="25"/>
        </w:rPr>
        <w:t xml:space="preserve"> </w:t>
      </w:r>
      <w:r>
        <w:t>will</w:t>
      </w:r>
      <w:r>
        <w:rPr>
          <w:spacing w:val="25"/>
        </w:rPr>
        <w:t xml:space="preserve"> </w:t>
      </w:r>
      <w:r>
        <w:t>be</w:t>
      </w:r>
      <w:r>
        <w:rPr>
          <w:spacing w:val="25"/>
        </w:rPr>
        <w:t xml:space="preserve"> </w:t>
      </w:r>
      <w:r>
        <w:t>definitive</w:t>
      </w:r>
      <w:r>
        <w:rPr>
          <w:spacing w:val="25"/>
        </w:rPr>
        <w:t xml:space="preserve"> </w:t>
      </w:r>
      <w:r>
        <w:t>for</w:t>
      </w:r>
      <w:r>
        <w:rPr>
          <w:spacing w:val="25"/>
        </w:rPr>
        <w:t xml:space="preserve"> </w:t>
      </w:r>
      <w:r>
        <w:t>the</w:t>
      </w:r>
      <w:r>
        <w:rPr>
          <w:spacing w:val="25"/>
        </w:rPr>
        <w:t xml:space="preserve"> </w:t>
      </w:r>
      <w:r>
        <w:t>Prefix</w:t>
      </w:r>
      <w:r>
        <w:rPr>
          <w:spacing w:val="25"/>
        </w:rPr>
        <w:t xml:space="preserve"> </w:t>
      </w:r>
      <w:r>
        <w:t>and</w:t>
      </w:r>
      <w:r>
        <w:rPr>
          <w:spacing w:val="25"/>
        </w:rPr>
        <w:t xml:space="preserve"> </w:t>
      </w:r>
      <w:r>
        <w:t>for</w:t>
      </w:r>
      <w:r>
        <w:rPr>
          <w:spacing w:val="25"/>
        </w:rPr>
        <w:t xml:space="preserve"> </w:t>
      </w:r>
      <w:r>
        <w:t>all</w:t>
      </w:r>
      <w:r>
        <w:rPr>
          <w:spacing w:val="25"/>
        </w:rPr>
        <w:t xml:space="preserve"> </w:t>
      </w:r>
      <w:r>
        <w:t>other</w:t>
      </w:r>
      <w:r>
        <w:rPr>
          <w:spacing w:val="25"/>
        </w:rPr>
        <w:t xml:space="preserve"> </w:t>
      </w:r>
      <w:r>
        <w:t>records</w:t>
      </w:r>
      <w:r>
        <w:rPr>
          <w:spacing w:val="25"/>
        </w:rPr>
        <w:t xml:space="preserve"> </w:t>
      </w:r>
      <w:r>
        <w:t>dependent</w:t>
      </w:r>
      <w:r>
        <w:rPr>
          <w:spacing w:val="25"/>
        </w:rPr>
        <w:t xml:space="preserve"> </w:t>
      </w:r>
      <w:r>
        <w:t>on</w:t>
      </w:r>
      <w:r>
        <w:rPr>
          <w:spacing w:val="25"/>
        </w:rPr>
        <w:t xml:space="preserve"> </w:t>
      </w:r>
      <w:r>
        <w:t>it,</w:t>
      </w:r>
      <w:r>
        <w:rPr>
          <w:spacing w:val="25"/>
        </w:rPr>
        <w:t xml:space="preserve"> </w:t>
      </w:r>
      <w:r>
        <w:t>as already explained.</w:t>
      </w:r>
    </w:p>
    <w:p w14:paraId="27397A30" w14:textId="77777777" w:rsidR="000C2409" w:rsidRPr="003A5D9D" w:rsidRDefault="005E3753" w:rsidP="003A5D9D">
      <w:pPr>
        <w:pStyle w:val="Heading1"/>
        <w:spacing w:before="78" w:line="360" w:lineRule="auto"/>
        <w:rPr>
          <w:b w:val="0"/>
          <w:bCs w:val="0"/>
        </w:rPr>
      </w:pPr>
      <w:r w:rsidRPr="003A5D9D">
        <w:rPr>
          <w:b w:val="0"/>
          <w:bCs w:val="0"/>
        </w:rPr>
        <w:t xml:space="preserve">To add new Prefix, we will have three different </w:t>
      </w:r>
      <w:r w:rsidRPr="003A5D9D">
        <w:rPr>
          <w:b w:val="0"/>
          <w:bCs w:val="0"/>
          <w:spacing w:val="-2"/>
        </w:rPr>
        <w:t>ways:</w:t>
      </w:r>
    </w:p>
    <w:p w14:paraId="28406BFD" w14:textId="77777777" w:rsidR="000C2409" w:rsidRDefault="005E3753" w:rsidP="003A5D9D">
      <w:pPr>
        <w:pStyle w:val="ListParagraph"/>
        <w:numPr>
          <w:ilvl w:val="0"/>
          <w:numId w:val="2"/>
        </w:numPr>
        <w:tabs>
          <w:tab w:val="left" w:pos="1159"/>
        </w:tabs>
        <w:spacing w:before="0"/>
        <w:ind w:left="1159" w:hanging="179"/>
        <w:rPr>
          <w:sz w:val="20"/>
        </w:rPr>
      </w:pPr>
      <w:r>
        <w:rPr>
          <w:sz w:val="20"/>
        </w:rPr>
        <w:t xml:space="preserve">by the </w:t>
      </w:r>
      <w:r>
        <w:rPr>
          <w:rFonts w:ascii="Courier New" w:hAnsi="Courier New"/>
          <w:sz w:val="20"/>
        </w:rPr>
        <w:t>+ Add</w:t>
      </w:r>
      <w:r>
        <w:rPr>
          <w:rFonts w:ascii="Courier New" w:hAnsi="Courier New"/>
          <w:spacing w:val="-65"/>
          <w:sz w:val="20"/>
        </w:rPr>
        <w:t xml:space="preserve"> </w:t>
      </w:r>
      <w:r>
        <w:rPr>
          <w:sz w:val="20"/>
        </w:rPr>
        <w:t xml:space="preserve">button on the left </w:t>
      </w:r>
      <w:r>
        <w:rPr>
          <w:spacing w:val="-2"/>
          <w:sz w:val="20"/>
        </w:rPr>
        <w:t>sidebar.</w:t>
      </w:r>
    </w:p>
    <w:p w14:paraId="4A7B9B1B" w14:textId="77777777" w:rsidR="000C2409" w:rsidRDefault="005E3753" w:rsidP="003A5D9D">
      <w:pPr>
        <w:pStyle w:val="ListParagraph"/>
        <w:numPr>
          <w:ilvl w:val="0"/>
          <w:numId w:val="2"/>
        </w:numPr>
        <w:tabs>
          <w:tab w:val="left" w:pos="1159"/>
        </w:tabs>
        <w:ind w:left="1159" w:hanging="179"/>
        <w:rPr>
          <w:sz w:val="20"/>
        </w:rPr>
      </w:pPr>
      <w:r>
        <w:rPr>
          <w:sz w:val="20"/>
        </w:rPr>
        <w:t xml:space="preserve">Through the </w:t>
      </w:r>
      <w:r>
        <w:rPr>
          <w:rFonts w:ascii="Courier New" w:hAnsi="Courier New"/>
          <w:sz w:val="20"/>
        </w:rPr>
        <w:t>ADD Prefix OPC +</w:t>
      </w:r>
      <w:r>
        <w:rPr>
          <w:rFonts w:ascii="Courier New" w:hAnsi="Courier New"/>
          <w:spacing w:val="-65"/>
          <w:sz w:val="20"/>
        </w:rPr>
        <w:t xml:space="preserve"> </w:t>
      </w:r>
      <w:r>
        <w:rPr>
          <w:sz w:val="20"/>
        </w:rPr>
        <w:t xml:space="preserve">button in the right field of the Prefix </w:t>
      </w:r>
      <w:r>
        <w:rPr>
          <w:spacing w:val="-2"/>
          <w:sz w:val="20"/>
        </w:rPr>
        <w:t>list.</w:t>
      </w:r>
    </w:p>
    <w:p w14:paraId="02FA3E9E" w14:textId="77777777" w:rsidR="000C2409" w:rsidRDefault="005E3753" w:rsidP="003A5D9D">
      <w:pPr>
        <w:pStyle w:val="ListParagraph"/>
        <w:numPr>
          <w:ilvl w:val="0"/>
          <w:numId w:val="2"/>
        </w:numPr>
        <w:tabs>
          <w:tab w:val="left" w:pos="1159"/>
        </w:tabs>
        <w:ind w:left="1159" w:hanging="179"/>
        <w:rPr>
          <w:sz w:val="20"/>
        </w:rPr>
      </w:pPr>
      <w:r>
        <w:rPr>
          <w:sz w:val="20"/>
        </w:rPr>
        <w:t xml:space="preserve">Via the </w:t>
      </w:r>
      <w:r>
        <w:rPr>
          <w:rFonts w:ascii="Courier New" w:hAnsi="Courier New"/>
          <w:sz w:val="20"/>
        </w:rPr>
        <w:t>Save and add another</w:t>
      </w:r>
      <w:r>
        <w:rPr>
          <w:rFonts w:ascii="Courier New" w:hAnsi="Courier New"/>
          <w:spacing w:val="-65"/>
          <w:sz w:val="20"/>
        </w:rPr>
        <w:t xml:space="preserve"> </w:t>
      </w:r>
      <w:r>
        <w:rPr>
          <w:sz w:val="20"/>
        </w:rPr>
        <w:t xml:space="preserve">button located within a Prefix </w:t>
      </w:r>
      <w:r>
        <w:rPr>
          <w:spacing w:val="-2"/>
          <w:sz w:val="20"/>
        </w:rPr>
        <w:t>record.</w:t>
      </w:r>
    </w:p>
    <w:p w14:paraId="5540E4C6" w14:textId="77777777" w:rsidR="000C2409" w:rsidRDefault="005E3753">
      <w:pPr>
        <w:pStyle w:val="BodyText"/>
        <w:spacing w:before="11"/>
        <w:rPr>
          <w:sz w:val="7"/>
        </w:rPr>
      </w:pPr>
      <w:r>
        <w:rPr>
          <w:noProof/>
        </w:rPr>
        <mc:AlternateContent>
          <mc:Choice Requires="wps">
            <w:drawing>
              <wp:anchor distT="0" distB="0" distL="0" distR="0" simplePos="0" relativeHeight="487628288" behindDoc="1" locked="0" layoutInCell="1" allowOverlap="1" wp14:anchorId="07C963DD" wp14:editId="0B46F774">
                <wp:simplePos x="0" y="0"/>
                <wp:positionH relativeFrom="page">
                  <wp:posOffset>381200</wp:posOffset>
                </wp:positionH>
                <wp:positionV relativeFrom="paragraph">
                  <wp:posOffset>76457</wp:posOffset>
                </wp:positionV>
                <wp:extent cx="6670675" cy="259079"/>
                <wp:effectExtent l="0" t="0" r="9525" b="8255"/>
                <wp:wrapTopAndBottom/>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68437CEE" w14:textId="77777777" w:rsidR="000C2409" w:rsidRDefault="005E3753">
                            <w:pPr>
                              <w:spacing w:before="126" w:line="275" w:lineRule="exact"/>
                              <w:ind w:left="197"/>
                              <w:rPr>
                                <w:b/>
                                <w:color w:val="000000"/>
                              </w:rPr>
                            </w:pPr>
                            <w:bookmarkStart w:id="92" w:name="Word_to_Terms"/>
                            <w:bookmarkStart w:id="93" w:name="_bookmark51"/>
                            <w:bookmarkEnd w:id="92"/>
                            <w:bookmarkEnd w:id="93"/>
                            <w:r>
                              <w:rPr>
                                <w:b/>
                                <w:color w:val="1F425B"/>
                              </w:rPr>
                              <w:t xml:space="preserve">Word to </w:t>
                            </w:r>
                            <w:r>
                              <w:rPr>
                                <w:b/>
                                <w:color w:val="1F425B"/>
                                <w:spacing w:val="-2"/>
                              </w:rPr>
                              <w:t>Terms</w:t>
                            </w:r>
                          </w:p>
                        </w:txbxContent>
                      </wps:txbx>
                      <wps:bodyPr wrap="square" lIns="0" tIns="0" rIns="0" bIns="0" rtlCol="0">
                        <a:noAutofit/>
                      </wps:bodyPr>
                    </wps:wsp>
                  </a:graphicData>
                </a:graphic>
              </wp:anchor>
            </w:drawing>
          </mc:Choice>
          <mc:Fallback>
            <w:pict>
              <v:shape w14:anchorId="07C963DD" id="Textbox 114" o:spid="_x0000_s1053" type="#_x0000_t202" style="position:absolute;margin-left:30pt;margin-top:6pt;width:525.25pt;height:20.4pt;z-index:-15688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" filled="f" stroked="f" strokeweight=".1058mm">
                <v:textbox inset="0,0,0,0">
                  <w:txbxContent>
                    <w:p w14:paraId="68437CEE" w14:textId="77777777" w:rsidR="000C2409" w:rsidRDefault="005E3753">
                      <w:pPr>
                        <w:spacing w:before="126" w:line="275" w:lineRule="exact"/>
                        <w:ind w:left="197"/>
                        <w:rPr>
                          <w:b/>
                          <w:color w:val="000000"/>
                        </w:rPr>
                      </w:pPr>
                      <w:bookmarkStart w:id="147" w:name="Word_to_Terms"/>
                      <w:bookmarkStart w:id="148" w:name="_bookmark51"/>
                      <w:bookmarkEnd w:id="147"/>
                      <w:bookmarkEnd w:id="148"/>
                      <w:r>
                        <w:rPr>
                          <w:b/>
                          <w:color w:val="1F425B"/>
                        </w:rPr>
                        <w:t xml:space="preserve">Word to </w:t>
                      </w:r>
                      <w:r>
                        <w:rPr>
                          <w:b/>
                          <w:color w:val="1F425B"/>
                          <w:spacing w:val="-2"/>
                        </w:rPr>
                        <w:t>Terms</w:t>
                      </w:r>
                    </w:p>
                  </w:txbxContent>
                </v:textbox>
                <w10:wrap type="topAndBottom" anchorx="page"/>
              </v:shape>
            </w:pict>
          </mc:Fallback>
        </mc:AlternateContent>
      </w:r>
    </w:p>
    <w:p w14:paraId="359574AC" w14:textId="77777777" w:rsidR="000C2409" w:rsidRDefault="005E3753" w:rsidP="003A5D9D">
      <w:pPr>
        <w:pStyle w:val="BodyText"/>
        <w:spacing w:before="130" w:line="360" w:lineRule="auto"/>
        <w:ind w:left="300" w:right="797"/>
      </w:pPr>
      <w:r>
        <w:t xml:space="preserve">The </w:t>
      </w:r>
      <w:proofErr w:type="spellStart"/>
      <w:r>
        <w:t>WordTerm</w:t>
      </w:r>
      <w:proofErr w:type="spellEnd"/>
      <w:r>
        <w:t xml:space="preserve"> data will be stored in the </w:t>
      </w:r>
      <w:proofErr w:type="spellStart"/>
      <w:r>
        <w:t>ge_WordTerm</w:t>
      </w:r>
      <w:proofErr w:type="spellEnd"/>
      <w:r>
        <w:t xml:space="preserve"> table of the IGEM DB defined in the initial parameters. The available fields are:</w:t>
      </w:r>
    </w:p>
    <w:p w14:paraId="268A7099" w14:textId="77777777" w:rsidR="000C2409" w:rsidRDefault="005E3753" w:rsidP="003A5D9D">
      <w:pPr>
        <w:pStyle w:val="ListParagraph"/>
        <w:numPr>
          <w:ilvl w:val="0"/>
          <w:numId w:val="2"/>
        </w:numPr>
        <w:tabs>
          <w:tab w:val="left" w:pos="1159"/>
        </w:tabs>
        <w:spacing w:before="0"/>
        <w:ind w:left="1159" w:hanging="179"/>
        <w:rPr>
          <w:sz w:val="20"/>
        </w:rPr>
      </w:pPr>
      <w:r>
        <w:rPr>
          <w:i/>
          <w:sz w:val="20"/>
        </w:rPr>
        <w:t>word</w:t>
      </w:r>
      <w:r>
        <w:rPr>
          <w:sz w:val="20"/>
        </w:rPr>
        <w:t xml:space="preserve">: The word or set of words that convert to Term </w:t>
      </w:r>
      <w:r>
        <w:rPr>
          <w:spacing w:val="-2"/>
          <w:sz w:val="20"/>
        </w:rPr>
        <w:t>(unique)</w:t>
      </w:r>
    </w:p>
    <w:p w14:paraId="280E59AD" w14:textId="77777777" w:rsidR="000C2409" w:rsidRDefault="005E3753" w:rsidP="003A5D9D">
      <w:pPr>
        <w:pStyle w:val="ListParagraph"/>
        <w:numPr>
          <w:ilvl w:val="0"/>
          <w:numId w:val="2"/>
        </w:numPr>
        <w:tabs>
          <w:tab w:val="left" w:pos="1159"/>
        </w:tabs>
        <w:ind w:left="1159" w:hanging="179"/>
        <w:rPr>
          <w:sz w:val="20"/>
        </w:rPr>
      </w:pPr>
      <w:proofErr w:type="spellStart"/>
      <w:r>
        <w:rPr>
          <w:i/>
          <w:sz w:val="20"/>
        </w:rPr>
        <w:t>term_id</w:t>
      </w:r>
      <w:proofErr w:type="spellEnd"/>
      <w:r>
        <w:rPr>
          <w:sz w:val="20"/>
        </w:rPr>
        <w:t xml:space="preserve">: </w:t>
      </w:r>
      <w:proofErr w:type="spellStart"/>
      <w:r>
        <w:rPr>
          <w:sz w:val="20"/>
        </w:rPr>
        <w:t>foreign_key</w:t>
      </w:r>
      <w:proofErr w:type="spellEnd"/>
      <w:r>
        <w:rPr>
          <w:sz w:val="20"/>
        </w:rPr>
        <w:t xml:space="preserve"> to </w:t>
      </w:r>
      <w:proofErr w:type="spellStart"/>
      <w:r>
        <w:rPr>
          <w:sz w:val="20"/>
        </w:rPr>
        <w:t>ge_Term</w:t>
      </w:r>
      <w:proofErr w:type="spellEnd"/>
      <w:r>
        <w:rPr>
          <w:sz w:val="20"/>
        </w:rPr>
        <w:t xml:space="preserve"> that link word with one </w:t>
      </w:r>
      <w:r>
        <w:rPr>
          <w:spacing w:val="-4"/>
          <w:sz w:val="20"/>
        </w:rPr>
        <w:t>Term</w:t>
      </w:r>
    </w:p>
    <w:p w14:paraId="49930F40" w14:textId="77777777" w:rsidR="000C2409" w:rsidRDefault="005E3753" w:rsidP="003A5D9D">
      <w:pPr>
        <w:pStyle w:val="ListParagraph"/>
        <w:numPr>
          <w:ilvl w:val="0"/>
          <w:numId w:val="2"/>
        </w:numPr>
        <w:tabs>
          <w:tab w:val="left" w:pos="1160"/>
        </w:tabs>
        <w:spacing w:before="117"/>
        <w:ind w:right="798"/>
        <w:rPr>
          <w:sz w:val="20"/>
        </w:rPr>
      </w:pPr>
      <w:r>
        <w:rPr>
          <w:i/>
          <w:sz w:val="20"/>
        </w:rPr>
        <w:t>commute</w:t>
      </w:r>
      <w:r>
        <w:rPr>
          <w:sz w:val="20"/>
        </w:rPr>
        <w:t>:</w:t>
      </w:r>
      <w:r>
        <w:rPr>
          <w:spacing w:val="17"/>
          <w:sz w:val="20"/>
        </w:rPr>
        <w:t xml:space="preserve"> </w:t>
      </w:r>
      <w:r>
        <w:rPr>
          <w:sz w:val="20"/>
        </w:rPr>
        <w:t>Flag</w:t>
      </w:r>
      <w:r>
        <w:rPr>
          <w:spacing w:val="17"/>
          <w:sz w:val="20"/>
        </w:rPr>
        <w:t xml:space="preserve"> </w:t>
      </w:r>
      <w:r>
        <w:rPr>
          <w:sz w:val="20"/>
        </w:rPr>
        <w:t>used</w:t>
      </w:r>
      <w:r>
        <w:rPr>
          <w:spacing w:val="17"/>
          <w:sz w:val="20"/>
        </w:rPr>
        <w:t xml:space="preserve"> </w:t>
      </w:r>
      <w:r>
        <w:rPr>
          <w:sz w:val="20"/>
        </w:rPr>
        <w:t>to</w:t>
      </w:r>
      <w:r>
        <w:rPr>
          <w:spacing w:val="17"/>
          <w:sz w:val="20"/>
        </w:rPr>
        <w:t xml:space="preserve"> </w:t>
      </w:r>
      <w:r>
        <w:rPr>
          <w:sz w:val="20"/>
        </w:rPr>
        <w:t>convert.</w:t>
      </w:r>
      <w:r>
        <w:rPr>
          <w:spacing w:val="17"/>
          <w:sz w:val="20"/>
        </w:rPr>
        <w:t xml:space="preserve"> </w:t>
      </w:r>
      <w:r>
        <w:rPr>
          <w:sz w:val="20"/>
        </w:rPr>
        <w:t>If</w:t>
      </w:r>
      <w:r>
        <w:rPr>
          <w:spacing w:val="17"/>
          <w:sz w:val="20"/>
        </w:rPr>
        <w:t xml:space="preserve"> </w:t>
      </w:r>
      <w:r>
        <w:rPr>
          <w:sz w:val="20"/>
        </w:rPr>
        <w:t>it</w:t>
      </w:r>
      <w:r>
        <w:rPr>
          <w:spacing w:val="17"/>
          <w:sz w:val="20"/>
        </w:rPr>
        <w:t xml:space="preserve"> </w:t>
      </w:r>
      <w:r>
        <w:rPr>
          <w:sz w:val="20"/>
        </w:rPr>
        <w:t>is</w:t>
      </w:r>
      <w:r>
        <w:rPr>
          <w:spacing w:val="17"/>
          <w:sz w:val="20"/>
        </w:rPr>
        <w:t xml:space="preserve"> </w:t>
      </w:r>
      <w:r>
        <w:rPr>
          <w:sz w:val="20"/>
        </w:rPr>
        <w:t>the</w:t>
      </w:r>
      <w:r>
        <w:rPr>
          <w:spacing w:val="17"/>
          <w:sz w:val="20"/>
        </w:rPr>
        <w:t xml:space="preserve"> </w:t>
      </w:r>
      <w:r>
        <w:rPr>
          <w:sz w:val="20"/>
        </w:rPr>
        <w:t>same</w:t>
      </w:r>
      <w:r>
        <w:rPr>
          <w:spacing w:val="17"/>
          <w:sz w:val="20"/>
        </w:rPr>
        <w:t xml:space="preserve"> </w:t>
      </w:r>
      <w:r>
        <w:rPr>
          <w:sz w:val="20"/>
        </w:rPr>
        <w:t>criterion</w:t>
      </w:r>
      <w:r>
        <w:rPr>
          <w:spacing w:val="17"/>
          <w:sz w:val="20"/>
        </w:rPr>
        <w:t xml:space="preserve"> </w:t>
      </w:r>
      <w:r>
        <w:rPr>
          <w:sz w:val="20"/>
        </w:rPr>
        <w:t>between</w:t>
      </w:r>
      <w:r>
        <w:rPr>
          <w:spacing w:val="17"/>
          <w:sz w:val="20"/>
        </w:rPr>
        <w:t xml:space="preserve"> </w:t>
      </w:r>
      <w:r>
        <w:rPr>
          <w:sz w:val="20"/>
        </w:rPr>
        <w:t>Term</w:t>
      </w:r>
      <w:r>
        <w:rPr>
          <w:spacing w:val="17"/>
          <w:sz w:val="20"/>
        </w:rPr>
        <w:t xml:space="preserve"> </w:t>
      </w:r>
      <w:r>
        <w:rPr>
          <w:sz w:val="20"/>
        </w:rPr>
        <w:t>and</w:t>
      </w:r>
      <w:r>
        <w:rPr>
          <w:spacing w:val="17"/>
          <w:sz w:val="20"/>
        </w:rPr>
        <w:t xml:space="preserve"> </w:t>
      </w:r>
      <w:r>
        <w:rPr>
          <w:sz w:val="20"/>
        </w:rPr>
        <w:t>WORD,</w:t>
      </w:r>
      <w:r>
        <w:rPr>
          <w:spacing w:val="17"/>
          <w:sz w:val="20"/>
        </w:rPr>
        <w:t xml:space="preserve"> </w:t>
      </w:r>
      <w:r>
        <w:rPr>
          <w:sz w:val="20"/>
        </w:rPr>
        <w:t>disable</w:t>
      </w:r>
      <w:r>
        <w:rPr>
          <w:spacing w:val="17"/>
          <w:sz w:val="20"/>
        </w:rPr>
        <w:t xml:space="preserve"> </w:t>
      </w:r>
      <w:r>
        <w:rPr>
          <w:sz w:val="20"/>
        </w:rPr>
        <w:t>this</w:t>
      </w:r>
      <w:r>
        <w:rPr>
          <w:spacing w:val="17"/>
          <w:sz w:val="20"/>
        </w:rPr>
        <w:t xml:space="preserve"> </w:t>
      </w:r>
      <w:r>
        <w:rPr>
          <w:sz w:val="20"/>
        </w:rPr>
        <w:t>flag</w:t>
      </w:r>
      <w:r>
        <w:rPr>
          <w:spacing w:val="17"/>
          <w:sz w:val="20"/>
        </w:rPr>
        <w:t xml:space="preserve"> </w:t>
      </w:r>
      <w:r>
        <w:rPr>
          <w:sz w:val="20"/>
        </w:rPr>
        <w:t>to reduce memory consumption during the ETL process.</w:t>
      </w:r>
    </w:p>
    <w:p w14:paraId="29BCD614" w14:textId="5941B252" w:rsidR="000C2409" w:rsidRPr="003A5D9D" w:rsidRDefault="005E3753" w:rsidP="003A5D9D">
      <w:pPr>
        <w:pStyle w:val="ListParagraph"/>
        <w:numPr>
          <w:ilvl w:val="0"/>
          <w:numId w:val="2"/>
        </w:numPr>
        <w:tabs>
          <w:tab w:val="left" w:pos="1159"/>
        </w:tabs>
        <w:spacing w:before="127"/>
        <w:ind w:left="1159" w:hanging="179"/>
        <w:rPr>
          <w:sz w:val="20"/>
        </w:rPr>
      </w:pPr>
      <w:r>
        <w:rPr>
          <w:i/>
          <w:sz w:val="20"/>
        </w:rPr>
        <w:t>status</w:t>
      </w:r>
      <w:r>
        <w:rPr>
          <w:sz w:val="20"/>
        </w:rPr>
        <w:t xml:space="preserve">: Flag to activate the </w:t>
      </w:r>
      <w:r>
        <w:rPr>
          <w:spacing w:val="-2"/>
          <w:sz w:val="20"/>
        </w:rPr>
        <w:t>relationship</w:t>
      </w:r>
    </w:p>
    <w:p w14:paraId="4862C709" w14:textId="77777777" w:rsidR="003A5D9D" w:rsidRDefault="003A5D9D" w:rsidP="003A5D9D">
      <w:pPr>
        <w:pStyle w:val="ListParagraph"/>
        <w:tabs>
          <w:tab w:val="left" w:pos="1159"/>
        </w:tabs>
        <w:spacing w:before="127"/>
        <w:ind w:firstLine="0"/>
        <w:rPr>
          <w:sz w:val="20"/>
        </w:rPr>
      </w:pPr>
    </w:p>
    <w:p w14:paraId="4C6D9036" w14:textId="77777777" w:rsidR="000C2409" w:rsidRDefault="005E3753" w:rsidP="003A5D9D">
      <w:pPr>
        <w:pStyle w:val="BodyText"/>
        <w:spacing w:before="50" w:line="360" w:lineRule="auto"/>
        <w:ind w:left="300"/>
      </w:pPr>
      <w:r>
        <w:t xml:space="preserve">The inclusion of new data can be performed via the process </w:t>
      </w:r>
      <w:proofErr w:type="spellStart"/>
      <w:proofErr w:type="gramStart"/>
      <w:r>
        <w:rPr>
          <w:rFonts w:ascii="Courier New"/>
        </w:rPr>
        <w:t>db</w:t>
      </w:r>
      <w:proofErr w:type="spellEnd"/>
      <w:r>
        <w:rPr>
          <w:rFonts w:ascii="Courier New"/>
          <w:spacing w:val="-65"/>
        </w:rPr>
        <w:t xml:space="preserve"> </w:t>
      </w:r>
      <w:r>
        <w:t>.</w:t>
      </w:r>
      <w:proofErr w:type="gramEnd"/>
      <w:r>
        <w:t xml:space="preserve"> On the command </w:t>
      </w:r>
      <w:r>
        <w:rPr>
          <w:spacing w:val="-2"/>
        </w:rPr>
        <w:t>line:</w:t>
      </w:r>
    </w:p>
    <w:p w14:paraId="22424461" w14:textId="77777777" w:rsidR="000C2409" w:rsidRDefault="005E3753" w:rsidP="003A5D9D">
      <w:pPr>
        <w:pStyle w:val="BodyText"/>
        <w:spacing w:before="141" w:line="360" w:lineRule="auto"/>
        <w:ind w:left="300" w:right="1300" w:firstLine="88"/>
        <w:rPr>
          <w:b/>
        </w:rPr>
      </w:pPr>
      <w:r>
        <w:rPr>
          <w:rFonts w:ascii="Courier New"/>
        </w:rPr>
        <w:t xml:space="preserve">$ python manage.py </w:t>
      </w:r>
      <w:proofErr w:type="spellStart"/>
      <w:r>
        <w:rPr>
          <w:rFonts w:ascii="Courier New"/>
        </w:rPr>
        <w:t>db</w:t>
      </w:r>
      <w:proofErr w:type="spellEnd"/>
      <w:r>
        <w:rPr>
          <w:rFonts w:ascii="Courier New"/>
        </w:rPr>
        <w:t xml:space="preserve"> --</w:t>
      </w:r>
      <w:proofErr w:type="spellStart"/>
      <w:r>
        <w:rPr>
          <w:rFonts w:ascii="Courier New"/>
        </w:rPr>
        <w:t>load_data</w:t>
      </w:r>
      <w:proofErr w:type="spellEnd"/>
      <w:r>
        <w:rPr>
          <w:rFonts w:ascii="Courier New"/>
        </w:rPr>
        <w:t xml:space="preserve"> "table='term', path='{</w:t>
      </w:r>
      <w:proofErr w:type="spellStart"/>
      <w:r>
        <w:rPr>
          <w:rFonts w:ascii="Courier New"/>
        </w:rPr>
        <w:t>your_path</w:t>
      </w:r>
      <w:proofErr w:type="spellEnd"/>
      <w:r>
        <w:rPr>
          <w:rFonts w:ascii="Courier New"/>
        </w:rPr>
        <w:t xml:space="preserve">}/term.csv'" </w:t>
      </w:r>
      <w:r>
        <w:t>Other</w:t>
      </w:r>
      <w:r>
        <w:rPr>
          <w:spacing w:val="-3"/>
        </w:rPr>
        <w:t xml:space="preserve"> </w:t>
      </w:r>
      <w:r>
        <w:t>commands</w:t>
      </w:r>
      <w:r>
        <w:rPr>
          <w:spacing w:val="-3"/>
        </w:rPr>
        <w:t xml:space="preserve"> </w:t>
      </w:r>
      <w:r>
        <w:t>and</w:t>
      </w:r>
      <w:r>
        <w:rPr>
          <w:spacing w:val="-3"/>
        </w:rPr>
        <w:t xml:space="preserve"> </w:t>
      </w:r>
      <w:r>
        <w:t>functions</w:t>
      </w:r>
      <w:r>
        <w:rPr>
          <w:spacing w:val="-3"/>
        </w:rPr>
        <w:t xml:space="preserve"> </w:t>
      </w:r>
      <w:r>
        <w:t>for</w:t>
      </w:r>
      <w:r>
        <w:rPr>
          <w:spacing w:val="-3"/>
        </w:rPr>
        <w:t xml:space="preserve"> </w:t>
      </w:r>
      <w:r>
        <w:t>manipulating</w:t>
      </w:r>
      <w:r>
        <w:rPr>
          <w:spacing w:val="-3"/>
        </w:rPr>
        <w:t xml:space="preserve"> </w:t>
      </w:r>
      <w:r>
        <w:t>master</w:t>
      </w:r>
      <w:r>
        <w:rPr>
          <w:spacing w:val="-3"/>
        </w:rPr>
        <w:t xml:space="preserve"> </w:t>
      </w:r>
      <w:r>
        <w:t>data</w:t>
      </w:r>
      <w:r>
        <w:rPr>
          <w:spacing w:val="-3"/>
        </w:rPr>
        <w:t xml:space="preserve"> </w:t>
      </w:r>
      <w:r>
        <w:t>can</w:t>
      </w:r>
      <w:r>
        <w:rPr>
          <w:spacing w:val="-3"/>
        </w:rPr>
        <w:t xml:space="preserve"> </w:t>
      </w:r>
      <w:r>
        <w:t>be</w:t>
      </w:r>
      <w:r>
        <w:rPr>
          <w:spacing w:val="-3"/>
        </w:rPr>
        <w:t xml:space="preserve"> </w:t>
      </w:r>
      <w:r>
        <w:t>found</w:t>
      </w:r>
      <w:r>
        <w:rPr>
          <w:spacing w:val="-3"/>
        </w:rPr>
        <w:t xml:space="preserve"> </w:t>
      </w:r>
      <w:r>
        <w:t>in</w:t>
      </w:r>
      <w:r>
        <w:rPr>
          <w:spacing w:val="-3"/>
        </w:rPr>
        <w:t xml:space="preserve"> </w:t>
      </w:r>
      <w:r>
        <w:t>the</w:t>
      </w:r>
      <w:r>
        <w:rPr>
          <w:spacing w:val="-3"/>
        </w:rPr>
        <w:t xml:space="preserve"> </w:t>
      </w:r>
      <w:r>
        <w:t>database</w:t>
      </w:r>
      <w:r>
        <w:rPr>
          <w:spacing w:val="-3"/>
        </w:rPr>
        <w:t xml:space="preserve"> </w:t>
      </w:r>
      <w:r>
        <w:t>management</w:t>
      </w:r>
      <w:r>
        <w:rPr>
          <w:spacing w:val="-3"/>
        </w:rPr>
        <w:t xml:space="preserve"> </w:t>
      </w:r>
      <w:r>
        <w:t xml:space="preserve">tab. </w:t>
      </w:r>
      <w:r>
        <w:rPr>
          <w:b/>
        </w:rPr>
        <w:t>Web Interface</w:t>
      </w:r>
    </w:p>
    <w:p w14:paraId="44ABDBF8" w14:textId="77777777" w:rsidR="000C2409" w:rsidRDefault="005E3753">
      <w:pPr>
        <w:pStyle w:val="BodyText"/>
        <w:spacing w:before="143"/>
        <w:ind w:left="300"/>
      </w:pPr>
      <w:r>
        <w:t xml:space="preserve">On the Database screen, we will have options to consult, modify, </w:t>
      </w:r>
      <w:proofErr w:type="gramStart"/>
      <w:r>
        <w:t>add</w:t>
      </w:r>
      <w:proofErr w:type="gramEnd"/>
      <w:r>
        <w:t xml:space="preserve"> and eliminate </w:t>
      </w:r>
      <w:proofErr w:type="spellStart"/>
      <w:r>
        <w:rPr>
          <w:spacing w:val="-2"/>
        </w:rPr>
        <w:t>WordTerm</w:t>
      </w:r>
      <w:proofErr w:type="spellEnd"/>
      <w:r>
        <w:rPr>
          <w:spacing w:val="-2"/>
        </w:rPr>
        <w:t>.</w:t>
      </w:r>
    </w:p>
    <w:p w14:paraId="10228320" w14:textId="77777777" w:rsidR="000C2409" w:rsidRDefault="000C2409">
      <w:pPr>
        <w:sectPr w:rsidR="000C2409">
          <w:headerReference w:type="default" r:id="rId58"/>
          <w:footerReference w:type="default" r:id="rId59"/>
          <w:pgSz w:w="11910" w:h="16840"/>
          <w:pgMar w:top="720" w:right="0" w:bottom="660" w:left="500" w:header="472" w:footer="475" w:gutter="0"/>
          <w:cols w:space="720"/>
        </w:sectPr>
      </w:pPr>
    </w:p>
    <w:p w14:paraId="170D27C9" w14:textId="77777777" w:rsidR="000C2409" w:rsidRDefault="000C2409">
      <w:pPr>
        <w:pStyle w:val="BodyText"/>
      </w:pPr>
    </w:p>
    <w:p w14:paraId="6EBC1698" w14:textId="77777777" w:rsidR="000C2409" w:rsidRDefault="000C2409">
      <w:pPr>
        <w:pStyle w:val="BodyText"/>
        <w:spacing w:before="6"/>
        <w:rPr>
          <w:sz w:val="10"/>
        </w:rPr>
      </w:pPr>
    </w:p>
    <w:p w14:paraId="40BBB77C" w14:textId="77777777" w:rsidR="000C2409" w:rsidRDefault="005E3753">
      <w:pPr>
        <w:pStyle w:val="BodyText"/>
        <w:ind w:left="300"/>
      </w:pPr>
      <w:r>
        <w:rPr>
          <w:noProof/>
        </w:rPr>
        <w:drawing>
          <wp:inline distT="0" distB="0" distL="0" distR="0" wp14:anchorId="58E7C607" wp14:editId="4EA4E04C">
            <wp:extent cx="6448807" cy="3012376"/>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60" cstate="print"/>
                    <a:stretch>
                      <a:fillRect/>
                    </a:stretch>
                  </pic:blipFill>
                  <pic:spPr>
                    <a:xfrm>
                      <a:off x="0" y="0"/>
                      <a:ext cx="6448807" cy="3012376"/>
                    </a:xfrm>
                    <a:prstGeom prst="rect">
                      <a:avLst/>
                    </a:prstGeom>
                  </pic:spPr>
                </pic:pic>
              </a:graphicData>
            </a:graphic>
          </wp:inline>
        </w:drawing>
      </w:r>
    </w:p>
    <w:p w14:paraId="7C7AEA08" w14:textId="77777777" w:rsidR="000C2409" w:rsidRDefault="000C2409">
      <w:pPr>
        <w:pStyle w:val="BodyText"/>
        <w:spacing w:before="2"/>
        <w:rPr>
          <w:sz w:val="9"/>
        </w:rPr>
      </w:pPr>
    </w:p>
    <w:p w14:paraId="12713AE2" w14:textId="77777777" w:rsidR="000C2409" w:rsidRDefault="005E3753">
      <w:pPr>
        <w:pStyle w:val="BodyText"/>
        <w:spacing w:before="92"/>
        <w:ind w:left="300"/>
      </w:pPr>
      <w:r>
        <w:t xml:space="preserve">On the first screen, we have a view of all available </w:t>
      </w:r>
      <w:proofErr w:type="spellStart"/>
      <w:r>
        <w:t>WordTerm</w:t>
      </w:r>
      <w:proofErr w:type="spellEnd"/>
      <w:r>
        <w:t xml:space="preserve">. To consult, click a desired </w:t>
      </w:r>
      <w:proofErr w:type="spellStart"/>
      <w:r>
        <w:rPr>
          <w:spacing w:val="-2"/>
        </w:rPr>
        <w:t>WordTerm</w:t>
      </w:r>
      <w:proofErr w:type="spellEnd"/>
      <w:r>
        <w:rPr>
          <w:spacing w:val="-2"/>
        </w:rPr>
        <w:t>.</w:t>
      </w:r>
    </w:p>
    <w:p w14:paraId="1CEC9AE3" w14:textId="77777777" w:rsidR="000C2409" w:rsidRDefault="005E3753">
      <w:pPr>
        <w:pStyle w:val="BodyText"/>
        <w:spacing w:before="3"/>
        <w:rPr>
          <w:sz w:val="14"/>
        </w:rPr>
      </w:pPr>
      <w:r>
        <w:rPr>
          <w:noProof/>
        </w:rPr>
        <w:drawing>
          <wp:anchor distT="0" distB="0" distL="0" distR="0" simplePos="0" relativeHeight="487629312" behindDoc="1" locked="0" layoutInCell="1" allowOverlap="1" wp14:anchorId="263D90B6" wp14:editId="22E56C70">
            <wp:simplePos x="0" y="0"/>
            <wp:positionH relativeFrom="page">
              <wp:posOffset>567151</wp:posOffset>
            </wp:positionH>
            <wp:positionV relativeFrom="paragraph">
              <wp:posOffset>122022</wp:posOffset>
            </wp:positionV>
            <wp:extent cx="6443854" cy="1716214"/>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61" cstate="print"/>
                    <a:stretch>
                      <a:fillRect/>
                    </a:stretch>
                  </pic:blipFill>
                  <pic:spPr>
                    <a:xfrm>
                      <a:off x="0" y="0"/>
                      <a:ext cx="6443854" cy="1716214"/>
                    </a:xfrm>
                    <a:prstGeom prst="rect">
                      <a:avLst/>
                    </a:prstGeom>
                  </pic:spPr>
                </pic:pic>
              </a:graphicData>
            </a:graphic>
          </wp:anchor>
        </w:drawing>
      </w:r>
    </w:p>
    <w:p w14:paraId="3BFEC571" w14:textId="77777777" w:rsidR="000C2409" w:rsidRDefault="000C2409">
      <w:pPr>
        <w:pStyle w:val="BodyText"/>
        <w:spacing w:before="1"/>
        <w:rPr>
          <w:sz w:val="17"/>
        </w:rPr>
      </w:pPr>
    </w:p>
    <w:p w14:paraId="0AFFB5F9" w14:textId="0C3330B5" w:rsidR="000C2409" w:rsidRPr="00252F29" w:rsidRDefault="005E3753" w:rsidP="00252F29">
      <w:pPr>
        <w:pStyle w:val="Heading1"/>
        <w:spacing w:before="0" w:line="360" w:lineRule="auto"/>
        <w:rPr>
          <w:b w:val="0"/>
          <w:bCs w:val="0"/>
        </w:rPr>
      </w:pPr>
      <w:r w:rsidRPr="00252F29">
        <w:rPr>
          <w:b w:val="0"/>
          <w:bCs w:val="0"/>
        </w:rPr>
        <w:t>On</w:t>
      </w:r>
      <w:r w:rsidRPr="00252F29">
        <w:rPr>
          <w:b w:val="0"/>
          <w:bCs w:val="0"/>
          <w:spacing w:val="-2"/>
        </w:rPr>
        <w:t xml:space="preserve"> </w:t>
      </w:r>
      <w:r w:rsidRPr="00252F29">
        <w:rPr>
          <w:b w:val="0"/>
          <w:bCs w:val="0"/>
        </w:rPr>
        <w:t>the</w:t>
      </w:r>
      <w:r w:rsidRPr="00252F29">
        <w:rPr>
          <w:b w:val="0"/>
          <w:bCs w:val="0"/>
          <w:spacing w:val="-2"/>
        </w:rPr>
        <w:t xml:space="preserve"> </w:t>
      </w:r>
      <w:r w:rsidRPr="00252F29">
        <w:rPr>
          <w:b w:val="0"/>
          <w:bCs w:val="0"/>
        </w:rPr>
        <w:t>next</w:t>
      </w:r>
      <w:r w:rsidRPr="00252F29">
        <w:rPr>
          <w:b w:val="0"/>
          <w:bCs w:val="0"/>
          <w:spacing w:val="-2"/>
        </w:rPr>
        <w:t xml:space="preserve"> </w:t>
      </w:r>
      <w:r w:rsidRPr="00252F29">
        <w:rPr>
          <w:b w:val="0"/>
          <w:bCs w:val="0"/>
        </w:rPr>
        <w:t>screen,</w:t>
      </w:r>
      <w:r w:rsidRPr="00252F29">
        <w:rPr>
          <w:b w:val="0"/>
          <w:bCs w:val="0"/>
          <w:spacing w:val="-2"/>
        </w:rPr>
        <w:t xml:space="preserve"> </w:t>
      </w:r>
      <w:r w:rsidRPr="00252F29">
        <w:rPr>
          <w:b w:val="0"/>
          <w:bCs w:val="0"/>
        </w:rPr>
        <w:t>we</w:t>
      </w:r>
      <w:r w:rsidRPr="00252F29">
        <w:rPr>
          <w:b w:val="0"/>
          <w:bCs w:val="0"/>
          <w:spacing w:val="-2"/>
        </w:rPr>
        <w:t xml:space="preserve"> </w:t>
      </w:r>
      <w:r w:rsidRPr="00252F29">
        <w:rPr>
          <w:b w:val="0"/>
          <w:bCs w:val="0"/>
        </w:rPr>
        <w:t>have</w:t>
      </w:r>
      <w:r w:rsidRPr="00252F29">
        <w:rPr>
          <w:b w:val="0"/>
          <w:bCs w:val="0"/>
          <w:spacing w:val="-2"/>
        </w:rPr>
        <w:t xml:space="preserve"> </w:t>
      </w:r>
      <w:r w:rsidRPr="00252F29">
        <w:rPr>
          <w:b w:val="0"/>
          <w:bCs w:val="0"/>
        </w:rPr>
        <w:t>all</w:t>
      </w:r>
      <w:r w:rsidRPr="00252F29">
        <w:rPr>
          <w:b w:val="0"/>
          <w:bCs w:val="0"/>
          <w:spacing w:val="-2"/>
        </w:rPr>
        <w:t xml:space="preserve"> </w:t>
      </w:r>
      <w:r w:rsidRPr="00252F29">
        <w:rPr>
          <w:b w:val="0"/>
          <w:bCs w:val="0"/>
        </w:rPr>
        <w:t>the</w:t>
      </w:r>
      <w:r w:rsidRPr="00252F29">
        <w:rPr>
          <w:b w:val="0"/>
          <w:bCs w:val="0"/>
          <w:spacing w:val="-2"/>
        </w:rPr>
        <w:t xml:space="preserve"> </w:t>
      </w:r>
      <w:proofErr w:type="spellStart"/>
      <w:r w:rsidRPr="00252F29">
        <w:rPr>
          <w:b w:val="0"/>
          <w:bCs w:val="0"/>
        </w:rPr>
        <w:t>WordTerm</w:t>
      </w:r>
      <w:proofErr w:type="spellEnd"/>
      <w:r w:rsidRPr="00252F29">
        <w:rPr>
          <w:b w:val="0"/>
          <w:bCs w:val="0"/>
          <w:spacing w:val="-2"/>
        </w:rPr>
        <w:t xml:space="preserve"> </w:t>
      </w:r>
      <w:r w:rsidRPr="00252F29">
        <w:rPr>
          <w:b w:val="0"/>
          <w:bCs w:val="0"/>
        </w:rPr>
        <w:t>fields</w:t>
      </w:r>
      <w:r w:rsidRPr="00252F29">
        <w:rPr>
          <w:b w:val="0"/>
          <w:bCs w:val="0"/>
          <w:spacing w:val="-2"/>
        </w:rPr>
        <w:t xml:space="preserve"> </w:t>
      </w:r>
      <w:r w:rsidRPr="00252F29">
        <w:rPr>
          <w:b w:val="0"/>
          <w:bCs w:val="0"/>
        </w:rPr>
        <w:t>open</w:t>
      </w:r>
      <w:r w:rsidRPr="00252F29">
        <w:rPr>
          <w:b w:val="0"/>
          <w:bCs w:val="0"/>
          <w:spacing w:val="-2"/>
        </w:rPr>
        <w:t xml:space="preserve"> </w:t>
      </w:r>
      <w:r w:rsidRPr="00252F29">
        <w:rPr>
          <w:b w:val="0"/>
          <w:bCs w:val="0"/>
        </w:rPr>
        <w:t>for</w:t>
      </w:r>
      <w:r w:rsidRPr="00252F29">
        <w:rPr>
          <w:b w:val="0"/>
          <w:bCs w:val="0"/>
          <w:spacing w:val="-2"/>
        </w:rPr>
        <w:t xml:space="preserve"> </w:t>
      </w:r>
      <w:r w:rsidRPr="00252F29">
        <w:rPr>
          <w:b w:val="0"/>
          <w:bCs w:val="0"/>
        </w:rPr>
        <w:t>modifications.</w:t>
      </w:r>
      <w:r w:rsidRPr="00252F29">
        <w:rPr>
          <w:b w:val="0"/>
          <w:bCs w:val="0"/>
          <w:spacing w:val="-2"/>
        </w:rPr>
        <w:t xml:space="preserve"> </w:t>
      </w:r>
      <w:r w:rsidRPr="00252F29">
        <w:rPr>
          <w:b w:val="0"/>
          <w:bCs w:val="0"/>
        </w:rPr>
        <w:t>To</w:t>
      </w:r>
      <w:r w:rsidRPr="00252F29">
        <w:rPr>
          <w:b w:val="0"/>
          <w:bCs w:val="0"/>
          <w:spacing w:val="-2"/>
        </w:rPr>
        <w:t xml:space="preserve"> </w:t>
      </w:r>
      <w:r w:rsidRPr="00252F29">
        <w:rPr>
          <w:b w:val="0"/>
          <w:bCs w:val="0"/>
        </w:rPr>
        <w:t>modify,</w:t>
      </w:r>
      <w:r w:rsidRPr="00252F29">
        <w:rPr>
          <w:b w:val="0"/>
          <w:bCs w:val="0"/>
          <w:spacing w:val="-2"/>
        </w:rPr>
        <w:t xml:space="preserve"> </w:t>
      </w:r>
      <w:r w:rsidRPr="00252F29">
        <w:rPr>
          <w:b w:val="0"/>
          <w:bCs w:val="0"/>
        </w:rPr>
        <w:t>change</w:t>
      </w:r>
      <w:r w:rsidRPr="00252F29">
        <w:rPr>
          <w:b w:val="0"/>
          <w:bCs w:val="0"/>
          <w:spacing w:val="-2"/>
        </w:rPr>
        <w:t xml:space="preserve"> </w:t>
      </w:r>
      <w:r w:rsidRPr="00252F29">
        <w:rPr>
          <w:b w:val="0"/>
          <w:bCs w:val="0"/>
        </w:rPr>
        <w:t>the</w:t>
      </w:r>
      <w:r w:rsidRPr="00252F29">
        <w:rPr>
          <w:b w:val="0"/>
          <w:bCs w:val="0"/>
          <w:spacing w:val="-2"/>
        </w:rPr>
        <w:t xml:space="preserve"> </w:t>
      </w:r>
      <w:r w:rsidRPr="00252F29">
        <w:rPr>
          <w:b w:val="0"/>
          <w:bCs w:val="0"/>
        </w:rPr>
        <w:t>desired information and select one of the three button options:</w:t>
      </w:r>
    </w:p>
    <w:p w14:paraId="0EF4CFBA" w14:textId="77777777" w:rsidR="000C2409" w:rsidRDefault="005E3753" w:rsidP="00252F29">
      <w:pPr>
        <w:pStyle w:val="ListParagraph"/>
        <w:numPr>
          <w:ilvl w:val="0"/>
          <w:numId w:val="2"/>
        </w:numPr>
        <w:tabs>
          <w:tab w:val="left" w:pos="1160"/>
        </w:tabs>
        <w:spacing w:before="0"/>
        <w:ind w:right="797"/>
        <w:rPr>
          <w:sz w:val="20"/>
        </w:rPr>
      </w:pPr>
      <w:r>
        <w:rPr>
          <w:rFonts w:ascii="Courier New" w:hAnsi="Courier New"/>
          <w:sz w:val="20"/>
        </w:rPr>
        <w:t>Save</w:t>
      </w:r>
      <w:r>
        <w:rPr>
          <w:rFonts w:ascii="Courier New" w:hAnsi="Courier New"/>
          <w:spacing w:val="29"/>
          <w:sz w:val="20"/>
        </w:rPr>
        <w:t xml:space="preserve"> </w:t>
      </w:r>
      <w:r>
        <w:rPr>
          <w:rFonts w:ascii="Courier New" w:hAnsi="Courier New"/>
          <w:sz w:val="20"/>
        </w:rPr>
        <w:t>and</w:t>
      </w:r>
      <w:r>
        <w:rPr>
          <w:rFonts w:ascii="Courier New" w:hAnsi="Courier New"/>
          <w:spacing w:val="29"/>
          <w:sz w:val="20"/>
        </w:rPr>
        <w:t xml:space="preserve"> </w:t>
      </w:r>
      <w:r>
        <w:rPr>
          <w:rFonts w:ascii="Courier New" w:hAnsi="Courier New"/>
          <w:sz w:val="20"/>
        </w:rPr>
        <w:t>add</w:t>
      </w:r>
      <w:r>
        <w:rPr>
          <w:rFonts w:ascii="Courier New" w:hAnsi="Courier New"/>
          <w:spacing w:val="29"/>
          <w:sz w:val="20"/>
        </w:rPr>
        <w:t xml:space="preserve"> </w:t>
      </w:r>
      <w:r>
        <w:rPr>
          <w:rFonts w:ascii="Courier New" w:hAnsi="Courier New"/>
          <w:sz w:val="20"/>
        </w:rPr>
        <w:t>another</w:t>
      </w:r>
      <w:r>
        <w:rPr>
          <w:sz w:val="20"/>
        </w:rPr>
        <w:t>:</w:t>
      </w:r>
      <w:r>
        <w:rPr>
          <w:spacing w:val="30"/>
          <w:sz w:val="20"/>
        </w:rPr>
        <w:t xml:space="preserve"> </w:t>
      </w:r>
      <w:r>
        <w:rPr>
          <w:sz w:val="20"/>
        </w:rPr>
        <w:t>Will</w:t>
      </w:r>
      <w:r>
        <w:rPr>
          <w:spacing w:val="30"/>
          <w:sz w:val="20"/>
        </w:rPr>
        <w:t xml:space="preserve"> </w:t>
      </w:r>
      <w:r>
        <w:rPr>
          <w:sz w:val="20"/>
        </w:rPr>
        <w:t>save</w:t>
      </w:r>
      <w:r>
        <w:rPr>
          <w:spacing w:val="30"/>
          <w:sz w:val="20"/>
        </w:rPr>
        <w:t xml:space="preserve"> </w:t>
      </w:r>
      <w:r>
        <w:rPr>
          <w:sz w:val="20"/>
        </w:rPr>
        <w:t>the</w:t>
      </w:r>
      <w:r>
        <w:rPr>
          <w:spacing w:val="30"/>
          <w:sz w:val="20"/>
        </w:rPr>
        <w:t xml:space="preserve"> </w:t>
      </w:r>
      <w:r>
        <w:rPr>
          <w:sz w:val="20"/>
        </w:rPr>
        <w:t>changes</w:t>
      </w:r>
      <w:r>
        <w:rPr>
          <w:spacing w:val="30"/>
          <w:sz w:val="20"/>
        </w:rPr>
        <w:t xml:space="preserve"> </w:t>
      </w:r>
      <w:r>
        <w:rPr>
          <w:sz w:val="20"/>
        </w:rPr>
        <w:t>and</w:t>
      </w:r>
      <w:r>
        <w:rPr>
          <w:spacing w:val="30"/>
          <w:sz w:val="20"/>
        </w:rPr>
        <w:t xml:space="preserve"> </w:t>
      </w:r>
      <w:r>
        <w:rPr>
          <w:sz w:val="20"/>
        </w:rPr>
        <w:t>open</w:t>
      </w:r>
      <w:r>
        <w:rPr>
          <w:spacing w:val="30"/>
          <w:sz w:val="20"/>
        </w:rPr>
        <w:t xml:space="preserve"> </w:t>
      </w:r>
      <w:r>
        <w:rPr>
          <w:sz w:val="20"/>
        </w:rPr>
        <w:t>a</w:t>
      </w:r>
      <w:r>
        <w:rPr>
          <w:spacing w:val="30"/>
          <w:sz w:val="20"/>
        </w:rPr>
        <w:t xml:space="preserve"> </w:t>
      </w:r>
      <w:r>
        <w:rPr>
          <w:sz w:val="20"/>
        </w:rPr>
        <w:t>blank</w:t>
      </w:r>
      <w:r>
        <w:rPr>
          <w:spacing w:val="30"/>
          <w:sz w:val="20"/>
        </w:rPr>
        <w:t xml:space="preserve"> </w:t>
      </w:r>
      <w:proofErr w:type="spellStart"/>
      <w:r>
        <w:rPr>
          <w:sz w:val="20"/>
        </w:rPr>
        <w:t>WordTerm</w:t>
      </w:r>
      <w:proofErr w:type="spellEnd"/>
      <w:r>
        <w:rPr>
          <w:spacing w:val="30"/>
          <w:sz w:val="20"/>
        </w:rPr>
        <w:t xml:space="preserve"> </w:t>
      </w:r>
      <w:r>
        <w:rPr>
          <w:sz w:val="20"/>
        </w:rPr>
        <w:t>screen</w:t>
      </w:r>
      <w:r>
        <w:rPr>
          <w:spacing w:val="30"/>
          <w:sz w:val="20"/>
        </w:rPr>
        <w:t xml:space="preserve"> </w:t>
      </w:r>
      <w:r>
        <w:rPr>
          <w:sz w:val="20"/>
        </w:rPr>
        <w:t>to</w:t>
      </w:r>
      <w:r>
        <w:rPr>
          <w:spacing w:val="30"/>
          <w:sz w:val="20"/>
        </w:rPr>
        <w:t xml:space="preserve"> </w:t>
      </w:r>
      <w:r>
        <w:rPr>
          <w:sz w:val="20"/>
        </w:rPr>
        <w:t>add</w:t>
      </w:r>
      <w:r>
        <w:rPr>
          <w:spacing w:val="30"/>
          <w:sz w:val="20"/>
        </w:rPr>
        <w:t xml:space="preserve"> </w:t>
      </w:r>
      <w:r>
        <w:rPr>
          <w:sz w:val="20"/>
        </w:rPr>
        <w:t>a</w:t>
      </w:r>
      <w:r>
        <w:rPr>
          <w:spacing w:val="30"/>
          <w:sz w:val="20"/>
        </w:rPr>
        <w:t xml:space="preserve"> </w:t>
      </w:r>
      <w:r>
        <w:rPr>
          <w:sz w:val="20"/>
        </w:rPr>
        <w:t xml:space="preserve">new </w:t>
      </w:r>
      <w:proofErr w:type="spellStart"/>
      <w:r>
        <w:rPr>
          <w:sz w:val="20"/>
        </w:rPr>
        <w:t>WordTerm</w:t>
      </w:r>
      <w:proofErr w:type="spellEnd"/>
      <w:r>
        <w:rPr>
          <w:sz w:val="20"/>
        </w:rPr>
        <w:t xml:space="preserve"> record.</w:t>
      </w:r>
    </w:p>
    <w:p w14:paraId="60D1C3DF" w14:textId="77777777" w:rsidR="000C2409" w:rsidRDefault="005E3753" w:rsidP="00252F29">
      <w:pPr>
        <w:pStyle w:val="ListParagraph"/>
        <w:numPr>
          <w:ilvl w:val="0"/>
          <w:numId w:val="2"/>
        </w:numPr>
        <w:tabs>
          <w:tab w:val="left" w:pos="1159"/>
        </w:tabs>
        <w:spacing w:before="127"/>
        <w:ind w:left="1159" w:hanging="179"/>
        <w:rPr>
          <w:sz w:val="20"/>
        </w:rPr>
      </w:pPr>
      <w:r>
        <w:rPr>
          <w:rFonts w:ascii="Courier New" w:hAnsi="Courier New"/>
          <w:sz w:val="20"/>
        </w:rPr>
        <w:t xml:space="preserve">Save and </w:t>
      </w:r>
      <w:proofErr w:type="gramStart"/>
      <w:r>
        <w:rPr>
          <w:rFonts w:ascii="Courier New" w:hAnsi="Courier New"/>
          <w:sz w:val="20"/>
        </w:rPr>
        <w:t>Continue</w:t>
      </w:r>
      <w:proofErr w:type="gramEnd"/>
      <w:r>
        <w:rPr>
          <w:rFonts w:ascii="Courier New" w:hAnsi="Courier New"/>
          <w:sz w:val="20"/>
        </w:rPr>
        <w:t xml:space="preserve"> editing</w:t>
      </w:r>
      <w:r>
        <w:rPr>
          <w:sz w:val="20"/>
        </w:rPr>
        <w:t xml:space="preserve">: Will save the changes and continue on the </w:t>
      </w:r>
      <w:proofErr w:type="spellStart"/>
      <w:r>
        <w:rPr>
          <w:sz w:val="20"/>
        </w:rPr>
        <w:t>WordTerm</w:t>
      </w:r>
      <w:proofErr w:type="spellEnd"/>
      <w:r>
        <w:rPr>
          <w:sz w:val="20"/>
        </w:rPr>
        <w:t xml:space="preserve"> </w:t>
      </w:r>
      <w:r>
        <w:rPr>
          <w:spacing w:val="-2"/>
          <w:sz w:val="20"/>
        </w:rPr>
        <w:t>screen.</w:t>
      </w:r>
    </w:p>
    <w:p w14:paraId="6A542FC8" w14:textId="22E042C8" w:rsidR="000C2409" w:rsidRPr="00252F29" w:rsidRDefault="005E3753" w:rsidP="00252F29">
      <w:pPr>
        <w:pStyle w:val="ListParagraph"/>
        <w:numPr>
          <w:ilvl w:val="0"/>
          <w:numId w:val="2"/>
        </w:numPr>
        <w:tabs>
          <w:tab w:val="left" w:pos="1159"/>
        </w:tabs>
        <w:ind w:left="1159" w:hanging="179"/>
        <w:rPr>
          <w:sz w:val="20"/>
        </w:rPr>
      </w:pPr>
      <w:r>
        <w:rPr>
          <w:rFonts w:ascii="Courier New" w:hAnsi="Courier New"/>
          <w:sz w:val="20"/>
        </w:rPr>
        <w:t>Save</w:t>
      </w:r>
      <w:r>
        <w:rPr>
          <w:sz w:val="20"/>
        </w:rPr>
        <w:t xml:space="preserve">: Will save the changes and return to the screen with the list of </w:t>
      </w:r>
      <w:proofErr w:type="spellStart"/>
      <w:r>
        <w:rPr>
          <w:spacing w:val="-2"/>
          <w:sz w:val="20"/>
        </w:rPr>
        <w:t>WordTerm</w:t>
      </w:r>
      <w:proofErr w:type="spellEnd"/>
      <w:r>
        <w:rPr>
          <w:spacing w:val="-2"/>
          <w:sz w:val="20"/>
        </w:rPr>
        <w:t>.</w:t>
      </w:r>
    </w:p>
    <w:p w14:paraId="106EC0E2" w14:textId="77777777" w:rsidR="00252F29" w:rsidRPr="00252F29" w:rsidRDefault="00252F29" w:rsidP="00252F29">
      <w:pPr>
        <w:tabs>
          <w:tab w:val="left" w:pos="1159"/>
        </w:tabs>
        <w:rPr>
          <w:sz w:val="20"/>
        </w:rPr>
      </w:pPr>
    </w:p>
    <w:p w14:paraId="3AB9E978" w14:textId="77777777" w:rsidR="000C2409" w:rsidRDefault="005E3753" w:rsidP="00252F29">
      <w:pPr>
        <w:pStyle w:val="BodyText"/>
        <w:spacing w:before="50" w:line="360" w:lineRule="auto"/>
        <w:ind w:left="300" w:right="797"/>
      </w:pPr>
      <w:r>
        <w:t xml:space="preserve">In the History button, we can consult all the modifications carried out in the </w:t>
      </w:r>
      <w:proofErr w:type="spellStart"/>
      <w:r>
        <w:t>WordTerm</w:t>
      </w:r>
      <w:proofErr w:type="spellEnd"/>
      <w:r>
        <w:t>, this function will be important to track modifications and audit the process.</w:t>
      </w:r>
    </w:p>
    <w:p w14:paraId="093E63F5" w14:textId="77777777" w:rsidR="000C2409" w:rsidRDefault="005E3753" w:rsidP="00252F29">
      <w:pPr>
        <w:pStyle w:val="BodyText"/>
        <w:spacing w:before="120" w:line="360" w:lineRule="auto"/>
        <w:ind w:left="300"/>
      </w:pPr>
      <w:r>
        <w:t xml:space="preserve">The </w:t>
      </w:r>
      <w:r>
        <w:rPr>
          <w:rFonts w:ascii="Courier New"/>
        </w:rPr>
        <w:t>DELETE</w:t>
      </w:r>
      <w:r>
        <w:rPr>
          <w:rFonts w:ascii="Courier New"/>
          <w:spacing w:val="-65"/>
        </w:rPr>
        <w:t xml:space="preserve"> </w:t>
      </w:r>
      <w:r>
        <w:t xml:space="preserve">button will permanently delete the </w:t>
      </w:r>
      <w:proofErr w:type="spellStart"/>
      <w:r>
        <w:t>WordTerm</w:t>
      </w:r>
      <w:proofErr w:type="spellEnd"/>
      <w:r>
        <w:t xml:space="preserve"> </w:t>
      </w:r>
      <w:r>
        <w:rPr>
          <w:spacing w:val="-2"/>
        </w:rPr>
        <w:t>record.</w:t>
      </w:r>
    </w:p>
    <w:p w14:paraId="398D6CCB" w14:textId="77777777" w:rsidR="000C2409" w:rsidRDefault="005E3753" w:rsidP="00252F29">
      <w:pPr>
        <w:pStyle w:val="BodyText"/>
        <w:spacing w:before="110" w:line="360" w:lineRule="auto"/>
        <w:ind w:left="300" w:right="797"/>
      </w:pPr>
      <w:r>
        <w:t>Caution:</w:t>
      </w:r>
      <w:r>
        <w:rPr>
          <w:spacing w:val="23"/>
        </w:rPr>
        <w:t xml:space="preserve"> </w:t>
      </w:r>
      <w:r>
        <w:t>when</w:t>
      </w:r>
      <w:r>
        <w:rPr>
          <w:spacing w:val="23"/>
        </w:rPr>
        <w:t xml:space="preserve"> </w:t>
      </w:r>
      <w:r>
        <w:t>deleting</w:t>
      </w:r>
      <w:r>
        <w:rPr>
          <w:spacing w:val="23"/>
        </w:rPr>
        <w:t xml:space="preserve"> </w:t>
      </w:r>
      <w:r>
        <w:t>a</w:t>
      </w:r>
      <w:r>
        <w:rPr>
          <w:spacing w:val="23"/>
        </w:rPr>
        <w:t xml:space="preserve"> </w:t>
      </w:r>
      <w:proofErr w:type="spellStart"/>
      <w:r>
        <w:t>WordTerm</w:t>
      </w:r>
      <w:proofErr w:type="spellEnd"/>
      <w:r>
        <w:t>,</w:t>
      </w:r>
      <w:r>
        <w:rPr>
          <w:spacing w:val="23"/>
        </w:rPr>
        <w:t xml:space="preserve"> </w:t>
      </w:r>
      <w:r>
        <w:t>the</w:t>
      </w:r>
      <w:r>
        <w:rPr>
          <w:spacing w:val="23"/>
        </w:rPr>
        <w:t xml:space="preserve"> </w:t>
      </w:r>
      <w:r>
        <w:t>system</w:t>
      </w:r>
      <w:r>
        <w:rPr>
          <w:spacing w:val="23"/>
        </w:rPr>
        <w:t xml:space="preserve"> </w:t>
      </w:r>
      <w:r>
        <w:t>will</w:t>
      </w:r>
      <w:r>
        <w:rPr>
          <w:spacing w:val="23"/>
        </w:rPr>
        <w:t xml:space="preserve"> </w:t>
      </w:r>
      <w:r>
        <w:t>also</w:t>
      </w:r>
      <w:r>
        <w:rPr>
          <w:spacing w:val="23"/>
        </w:rPr>
        <w:t xml:space="preserve"> </w:t>
      </w:r>
      <w:r>
        <w:t>delete</w:t>
      </w:r>
      <w:r>
        <w:rPr>
          <w:spacing w:val="23"/>
        </w:rPr>
        <w:t xml:space="preserve"> </w:t>
      </w:r>
      <w:r>
        <w:t>all</w:t>
      </w:r>
      <w:r>
        <w:rPr>
          <w:spacing w:val="23"/>
        </w:rPr>
        <w:t xml:space="preserve"> </w:t>
      </w:r>
      <w:r>
        <w:t>records</w:t>
      </w:r>
      <w:r>
        <w:rPr>
          <w:spacing w:val="23"/>
        </w:rPr>
        <w:t xml:space="preserve"> </w:t>
      </w:r>
      <w:r>
        <w:t>dependent</w:t>
      </w:r>
      <w:r>
        <w:rPr>
          <w:spacing w:val="23"/>
        </w:rPr>
        <w:t xml:space="preserve"> </w:t>
      </w:r>
      <w:r>
        <w:t>on</w:t>
      </w:r>
      <w:r>
        <w:rPr>
          <w:spacing w:val="23"/>
        </w:rPr>
        <w:t xml:space="preserve"> </w:t>
      </w:r>
      <w:r>
        <w:t>that</w:t>
      </w:r>
      <w:r>
        <w:rPr>
          <w:spacing w:val="23"/>
        </w:rPr>
        <w:t xml:space="preserve"> </w:t>
      </w:r>
      <w:proofErr w:type="spellStart"/>
      <w:r>
        <w:t>WordTerm</w:t>
      </w:r>
      <w:proofErr w:type="spellEnd"/>
      <w:r>
        <w:t>,</w:t>
      </w:r>
      <w:r>
        <w:rPr>
          <w:spacing w:val="23"/>
        </w:rPr>
        <w:t xml:space="preserve"> </w:t>
      </w:r>
      <w:r>
        <w:t xml:space="preserve">which include </w:t>
      </w:r>
      <w:proofErr w:type="spellStart"/>
      <w:r>
        <w:t>WordTerms</w:t>
      </w:r>
      <w:proofErr w:type="spellEnd"/>
      <w:r>
        <w:t>, and KEYLINKs</w:t>
      </w:r>
    </w:p>
    <w:p w14:paraId="019389D5" w14:textId="77777777" w:rsidR="000C2409" w:rsidRDefault="005E3753" w:rsidP="00252F29">
      <w:pPr>
        <w:pStyle w:val="BodyText"/>
        <w:spacing w:before="120" w:line="360" w:lineRule="auto"/>
        <w:ind w:left="300" w:right="797"/>
      </w:pPr>
      <w:r>
        <w:t xml:space="preserve">Deletion can also be performed </w:t>
      </w:r>
      <w:proofErr w:type="spellStart"/>
      <w:r>
        <w:t>en</w:t>
      </w:r>
      <w:proofErr w:type="spellEnd"/>
      <w:r>
        <w:t xml:space="preserve"> bloc. On the </w:t>
      </w:r>
      <w:proofErr w:type="spellStart"/>
      <w:r>
        <w:t>WordTerm</w:t>
      </w:r>
      <w:proofErr w:type="spellEnd"/>
      <w:r>
        <w:t xml:space="preserve"> List screen, select all the </w:t>
      </w:r>
      <w:proofErr w:type="spellStart"/>
      <w:r>
        <w:t>WordTerm</w:t>
      </w:r>
      <w:proofErr w:type="spellEnd"/>
      <w:r>
        <w:t xml:space="preserve"> you want to delete, choose the Delete Selected </w:t>
      </w:r>
      <w:proofErr w:type="spellStart"/>
      <w:r>
        <w:t>WordTerm</w:t>
      </w:r>
      <w:proofErr w:type="spellEnd"/>
      <w:r>
        <w:t xml:space="preserve"> action and click on the </w:t>
      </w:r>
      <w:r>
        <w:rPr>
          <w:rFonts w:ascii="Courier New"/>
        </w:rPr>
        <w:t>GO</w:t>
      </w:r>
      <w:r>
        <w:rPr>
          <w:rFonts w:ascii="Courier New"/>
          <w:spacing w:val="-51"/>
        </w:rPr>
        <w:t xml:space="preserve"> </w:t>
      </w:r>
      <w:r>
        <w:t>button.</w:t>
      </w:r>
    </w:p>
    <w:p w14:paraId="141B5AF1" w14:textId="77777777" w:rsidR="000C2409" w:rsidRDefault="005E3753" w:rsidP="00252F29">
      <w:pPr>
        <w:pStyle w:val="BodyText"/>
        <w:spacing w:before="106" w:line="360" w:lineRule="auto"/>
        <w:ind w:left="300" w:right="797"/>
      </w:pPr>
      <w:r>
        <w:t xml:space="preserve">Be careful, this elimination operation will be definitive for the </w:t>
      </w:r>
      <w:proofErr w:type="spellStart"/>
      <w:r>
        <w:t>WordTerm</w:t>
      </w:r>
      <w:proofErr w:type="spellEnd"/>
      <w:r>
        <w:t xml:space="preserve"> and for all other records dependent on it, as already explained.</w:t>
      </w:r>
    </w:p>
    <w:p w14:paraId="787C899E" w14:textId="77777777" w:rsidR="000C2409" w:rsidRPr="00252F29" w:rsidRDefault="005E3753" w:rsidP="00252F29">
      <w:pPr>
        <w:pStyle w:val="Heading1"/>
        <w:spacing w:before="78" w:line="360" w:lineRule="auto"/>
        <w:rPr>
          <w:b w:val="0"/>
          <w:bCs w:val="0"/>
        </w:rPr>
      </w:pPr>
      <w:r w:rsidRPr="00252F29">
        <w:rPr>
          <w:b w:val="0"/>
          <w:bCs w:val="0"/>
        </w:rPr>
        <w:t xml:space="preserve">To add new </w:t>
      </w:r>
      <w:proofErr w:type="spellStart"/>
      <w:r w:rsidRPr="00252F29">
        <w:rPr>
          <w:b w:val="0"/>
          <w:bCs w:val="0"/>
        </w:rPr>
        <w:t>WordTerm</w:t>
      </w:r>
      <w:proofErr w:type="spellEnd"/>
      <w:r w:rsidRPr="00252F29">
        <w:rPr>
          <w:b w:val="0"/>
          <w:bCs w:val="0"/>
        </w:rPr>
        <w:t xml:space="preserve">, we will have three different </w:t>
      </w:r>
      <w:r w:rsidRPr="00252F29">
        <w:rPr>
          <w:b w:val="0"/>
          <w:bCs w:val="0"/>
          <w:spacing w:val="-2"/>
        </w:rPr>
        <w:t>ways:</w:t>
      </w:r>
    </w:p>
    <w:p w14:paraId="5CB87556" w14:textId="77777777" w:rsidR="000C2409" w:rsidRDefault="000C2409">
      <w:pPr>
        <w:pStyle w:val="BodyText"/>
        <w:spacing w:before="5"/>
        <w:rPr>
          <w:b/>
        </w:rPr>
      </w:pPr>
    </w:p>
    <w:p w14:paraId="2B7A3AF0" w14:textId="77777777" w:rsidR="000C2409" w:rsidRDefault="005E3753">
      <w:pPr>
        <w:pStyle w:val="ListParagraph"/>
        <w:numPr>
          <w:ilvl w:val="0"/>
          <w:numId w:val="2"/>
        </w:numPr>
        <w:tabs>
          <w:tab w:val="left" w:pos="1159"/>
        </w:tabs>
        <w:spacing w:before="1"/>
        <w:ind w:left="1159" w:hanging="179"/>
        <w:rPr>
          <w:sz w:val="20"/>
        </w:rPr>
      </w:pPr>
      <w:r>
        <w:rPr>
          <w:sz w:val="20"/>
        </w:rPr>
        <w:lastRenderedPageBreak/>
        <w:t xml:space="preserve">by the </w:t>
      </w:r>
      <w:r>
        <w:rPr>
          <w:rFonts w:ascii="Courier New" w:hAnsi="Courier New"/>
          <w:sz w:val="20"/>
        </w:rPr>
        <w:t>+ Add</w:t>
      </w:r>
      <w:r>
        <w:rPr>
          <w:rFonts w:ascii="Courier New" w:hAnsi="Courier New"/>
          <w:spacing w:val="-65"/>
          <w:sz w:val="20"/>
        </w:rPr>
        <w:t xml:space="preserve"> </w:t>
      </w:r>
      <w:r>
        <w:rPr>
          <w:sz w:val="20"/>
        </w:rPr>
        <w:t xml:space="preserve">button on the left </w:t>
      </w:r>
      <w:r>
        <w:rPr>
          <w:spacing w:val="-2"/>
          <w:sz w:val="20"/>
        </w:rPr>
        <w:t>sidebar.</w:t>
      </w:r>
    </w:p>
    <w:p w14:paraId="0B33C2BC" w14:textId="77777777" w:rsidR="000C2409" w:rsidRDefault="005E3753">
      <w:pPr>
        <w:pStyle w:val="ListParagraph"/>
        <w:numPr>
          <w:ilvl w:val="0"/>
          <w:numId w:val="2"/>
        </w:numPr>
        <w:tabs>
          <w:tab w:val="left" w:pos="1159"/>
        </w:tabs>
        <w:ind w:left="1159" w:hanging="179"/>
        <w:rPr>
          <w:sz w:val="20"/>
        </w:rPr>
      </w:pPr>
      <w:r>
        <w:rPr>
          <w:sz w:val="20"/>
        </w:rPr>
        <w:t xml:space="preserve">Through the </w:t>
      </w:r>
      <w:r>
        <w:rPr>
          <w:rFonts w:ascii="Courier New" w:hAnsi="Courier New"/>
          <w:sz w:val="20"/>
        </w:rPr>
        <w:t xml:space="preserve">ADD </w:t>
      </w:r>
      <w:proofErr w:type="spellStart"/>
      <w:r>
        <w:rPr>
          <w:rFonts w:ascii="Courier New" w:hAnsi="Courier New"/>
          <w:sz w:val="20"/>
        </w:rPr>
        <w:t>WordTerm</w:t>
      </w:r>
      <w:proofErr w:type="spellEnd"/>
      <w:r>
        <w:rPr>
          <w:rFonts w:ascii="Courier New" w:hAnsi="Courier New"/>
          <w:sz w:val="20"/>
        </w:rPr>
        <w:t xml:space="preserve"> +</w:t>
      </w:r>
      <w:r>
        <w:rPr>
          <w:rFonts w:ascii="Courier New" w:hAnsi="Courier New"/>
          <w:spacing w:val="-65"/>
          <w:sz w:val="20"/>
        </w:rPr>
        <w:t xml:space="preserve"> </w:t>
      </w:r>
      <w:r>
        <w:rPr>
          <w:sz w:val="20"/>
        </w:rPr>
        <w:t xml:space="preserve">button in the right field of the </w:t>
      </w:r>
      <w:proofErr w:type="spellStart"/>
      <w:r>
        <w:rPr>
          <w:sz w:val="20"/>
        </w:rPr>
        <w:t>WordTerm</w:t>
      </w:r>
      <w:proofErr w:type="spellEnd"/>
      <w:r>
        <w:rPr>
          <w:sz w:val="20"/>
        </w:rPr>
        <w:t xml:space="preserve"> </w:t>
      </w:r>
      <w:r>
        <w:rPr>
          <w:spacing w:val="-2"/>
          <w:sz w:val="20"/>
        </w:rPr>
        <w:t>list.</w:t>
      </w:r>
    </w:p>
    <w:p w14:paraId="7CD81B57" w14:textId="27792B43" w:rsidR="000C2409" w:rsidRPr="00252F29" w:rsidRDefault="005E3753" w:rsidP="00252F29">
      <w:pPr>
        <w:pStyle w:val="ListParagraph"/>
        <w:numPr>
          <w:ilvl w:val="0"/>
          <w:numId w:val="2"/>
        </w:numPr>
        <w:tabs>
          <w:tab w:val="left" w:pos="1159"/>
        </w:tabs>
        <w:spacing w:before="7"/>
        <w:ind w:left="1159" w:hanging="179"/>
        <w:rPr>
          <w:sz w:val="23"/>
        </w:rPr>
      </w:pPr>
      <w:r>
        <w:rPr>
          <w:sz w:val="20"/>
        </w:rPr>
        <w:t xml:space="preserve">Via the </w:t>
      </w:r>
      <w:r w:rsidRPr="00252F29">
        <w:rPr>
          <w:rFonts w:ascii="Courier New" w:hAnsi="Courier New"/>
          <w:sz w:val="20"/>
        </w:rPr>
        <w:t>Save and add another</w:t>
      </w:r>
      <w:r w:rsidRPr="00252F29">
        <w:rPr>
          <w:rFonts w:ascii="Courier New" w:hAnsi="Courier New"/>
          <w:spacing w:val="-65"/>
          <w:sz w:val="20"/>
        </w:rPr>
        <w:t xml:space="preserve"> </w:t>
      </w:r>
      <w:r>
        <w:rPr>
          <w:sz w:val="20"/>
        </w:rPr>
        <w:t xml:space="preserve">button located within a </w:t>
      </w:r>
      <w:proofErr w:type="spellStart"/>
      <w:r>
        <w:rPr>
          <w:sz w:val="20"/>
        </w:rPr>
        <w:t>WordTerm</w:t>
      </w:r>
      <w:proofErr w:type="spellEnd"/>
      <w:r>
        <w:rPr>
          <w:sz w:val="20"/>
        </w:rPr>
        <w:t xml:space="preserve"> </w:t>
      </w:r>
      <w:r w:rsidRPr="00252F29">
        <w:rPr>
          <w:spacing w:val="-2"/>
          <w:sz w:val="20"/>
        </w:rPr>
        <w:t>record</w:t>
      </w:r>
    </w:p>
    <w:p w14:paraId="5EE7DB59" w14:textId="77777777" w:rsidR="00252F29" w:rsidRDefault="00252F29">
      <w:pPr>
        <w:pStyle w:val="Heading1"/>
        <w:spacing w:before="90"/>
      </w:pPr>
    </w:p>
    <w:p w14:paraId="099DE061" w14:textId="6E7D7B16" w:rsidR="000C2409" w:rsidRPr="00252F29" w:rsidRDefault="005E3753">
      <w:pPr>
        <w:pStyle w:val="Heading1"/>
        <w:spacing w:before="90"/>
        <w:rPr>
          <w:b w:val="0"/>
          <w:bCs w:val="0"/>
        </w:rPr>
      </w:pPr>
      <w:r w:rsidRPr="00252F29">
        <w:rPr>
          <w:b w:val="0"/>
          <w:bCs w:val="0"/>
        </w:rPr>
        <w:t xml:space="preserve">For the </w:t>
      </w:r>
      <w:proofErr w:type="spellStart"/>
      <w:r w:rsidRPr="00252F29">
        <w:rPr>
          <w:b w:val="0"/>
          <w:bCs w:val="0"/>
        </w:rPr>
        <w:t>WordTerm</w:t>
      </w:r>
      <w:proofErr w:type="spellEnd"/>
      <w:r w:rsidRPr="00252F29">
        <w:rPr>
          <w:b w:val="0"/>
          <w:bCs w:val="0"/>
        </w:rPr>
        <w:t xml:space="preserve">, we will have two filter </w:t>
      </w:r>
      <w:r w:rsidRPr="00252F29">
        <w:rPr>
          <w:b w:val="0"/>
          <w:bCs w:val="0"/>
          <w:spacing w:val="-2"/>
        </w:rPr>
        <w:t>locations:</w:t>
      </w:r>
    </w:p>
    <w:p w14:paraId="08B5A1D0" w14:textId="77777777" w:rsidR="000C2409" w:rsidRDefault="000C2409">
      <w:pPr>
        <w:pStyle w:val="BodyText"/>
        <w:spacing w:before="5"/>
        <w:rPr>
          <w:b/>
        </w:rPr>
      </w:pPr>
    </w:p>
    <w:p w14:paraId="3B0D615C" w14:textId="77777777" w:rsidR="000C2409" w:rsidRDefault="005E3753">
      <w:pPr>
        <w:pStyle w:val="ListParagraph"/>
        <w:numPr>
          <w:ilvl w:val="0"/>
          <w:numId w:val="2"/>
        </w:numPr>
        <w:tabs>
          <w:tab w:val="left" w:pos="1159"/>
        </w:tabs>
        <w:spacing w:before="0"/>
        <w:ind w:left="1159" w:hanging="179"/>
        <w:rPr>
          <w:sz w:val="20"/>
        </w:rPr>
      </w:pPr>
      <w:r>
        <w:rPr>
          <w:sz w:val="20"/>
        </w:rPr>
        <w:t xml:space="preserve">First located at the top of the </w:t>
      </w:r>
      <w:proofErr w:type="spellStart"/>
      <w:r>
        <w:rPr>
          <w:sz w:val="20"/>
        </w:rPr>
        <w:t>WordTerm</w:t>
      </w:r>
      <w:proofErr w:type="spellEnd"/>
      <w:r>
        <w:rPr>
          <w:sz w:val="20"/>
        </w:rPr>
        <w:t xml:space="preserve"> List screen where we can search </w:t>
      </w:r>
      <w:r>
        <w:rPr>
          <w:spacing w:val="-2"/>
          <w:sz w:val="20"/>
        </w:rPr>
        <w:t>broadly.</w:t>
      </w:r>
    </w:p>
    <w:p w14:paraId="0B5CD420" w14:textId="7AE23D8A" w:rsidR="000C2409" w:rsidRPr="00252F29" w:rsidRDefault="005E3753">
      <w:pPr>
        <w:pStyle w:val="ListParagraph"/>
        <w:numPr>
          <w:ilvl w:val="0"/>
          <w:numId w:val="2"/>
        </w:numPr>
        <w:tabs>
          <w:tab w:val="left" w:pos="1159"/>
        </w:tabs>
        <w:ind w:left="1159" w:hanging="179"/>
        <w:rPr>
          <w:sz w:val="20"/>
        </w:rPr>
      </w:pPr>
      <w:r>
        <w:rPr>
          <w:sz w:val="20"/>
        </w:rPr>
        <w:t xml:space="preserve">Second on the right sidebar, being able to select by </w:t>
      </w:r>
      <w:proofErr w:type="gramStart"/>
      <w:r>
        <w:rPr>
          <w:sz w:val="20"/>
        </w:rPr>
        <w:t>Actives</w:t>
      </w:r>
      <w:proofErr w:type="gramEnd"/>
      <w:r>
        <w:rPr>
          <w:sz w:val="20"/>
        </w:rPr>
        <w:t xml:space="preserve"> status and Commute </w:t>
      </w:r>
      <w:r>
        <w:rPr>
          <w:spacing w:val="-2"/>
          <w:sz w:val="20"/>
        </w:rPr>
        <w:t>status.</w:t>
      </w:r>
    </w:p>
    <w:p w14:paraId="545FCA39" w14:textId="133C3506" w:rsidR="00252F29" w:rsidRDefault="00252F29" w:rsidP="00252F29">
      <w:pPr>
        <w:tabs>
          <w:tab w:val="left" w:pos="1159"/>
        </w:tabs>
        <w:ind w:left="980"/>
        <w:rPr>
          <w:sz w:val="20"/>
        </w:rPr>
      </w:pPr>
    </w:p>
    <w:p w14:paraId="07CADAA9" w14:textId="77777777" w:rsidR="00252F29" w:rsidRPr="00252F29" w:rsidRDefault="00252F29" w:rsidP="00252F29">
      <w:pPr>
        <w:tabs>
          <w:tab w:val="left" w:pos="1159"/>
        </w:tabs>
        <w:ind w:left="980"/>
        <w:rPr>
          <w:sz w:val="20"/>
        </w:rPr>
      </w:pPr>
    </w:p>
    <w:p w14:paraId="034290F7" w14:textId="77777777" w:rsidR="000C2409" w:rsidRDefault="005E3753">
      <w:pPr>
        <w:pStyle w:val="BodyText"/>
        <w:spacing w:before="10"/>
        <w:rPr>
          <w:sz w:val="7"/>
        </w:rPr>
      </w:pPr>
      <w:r>
        <w:rPr>
          <w:noProof/>
        </w:rPr>
        <mc:AlternateContent>
          <mc:Choice Requires="wps">
            <w:drawing>
              <wp:anchor distT="0" distB="0" distL="0" distR="0" simplePos="0" relativeHeight="487629824" behindDoc="1" locked="0" layoutInCell="1" allowOverlap="1" wp14:anchorId="567DC1C1" wp14:editId="6832E8EF">
                <wp:simplePos x="0" y="0"/>
                <wp:positionH relativeFrom="page">
                  <wp:posOffset>381200</wp:posOffset>
                </wp:positionH>
                <wp:positionV relativeFrom="paragraph">
                  <wp:posOffset>76162</wp:posOffset>
                </wp:positionV>
                <wp:extent cx="6670675" cy="289560"/>
                <wp:effectExtent l="0" t="0" r="9525" b="2540"/>
                <wp:wrapTopAndBottom/>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89560"/>
                        </a:xfrm>
                        <a:prstGeom prst="rect">
                          <a:avLst/>
                        </a:prstGeom>
                        <a:noFill/>
                        <a:ln w="3809">
                          <a:noFill/>
                          <a:prstDash val="solid"/>
                        </a:ln>
                      </wps:spPr>
                      <wps:txbx>
                        <w:txbxContent>
                          <w:p w14:paraId="68A1090A" w14:textId="77777777" w:rsidR="000C2409" w:rsidRDefault="005E3753">
                            <w:pPr>
                              <w:spacing w:before="128" w:line="322" w:lineRule="exact"/>
                              <w:ind w:left="197"/>
                              <w:rPr>
                                <w:b/>
                                <w:color w:val="000000"/>
                                <w:sz w:val="28"/>
                              </w:rPr>
                            </w:pPr>
                            <w:bookmarkStart w:id="94" w:name="Database_Management"/>
                            <w:bookmarkStart w:id="95" w:name="_bookmark52"/>
                            <w:bookmarkEnd w:id="94"/>
                            <w:bookmarkEnd w:id="95"/>
                            <w:r>
                              <w:rPr>
                                <w:b/>
                                <w:color w:val="1F425B"/>
                                <w:sz w:val="28"/>
                              </w:rPr>
                              <w:t xml:space="preserve">Database </w:t>
                            </w:r>
                            <w:r>
                              <w:rPr>
                                <w:b/>
                                <w:color w:val="1F425B"/>
                                <w:spacing w:val="-2"/>
                                <w:sz w:val="28"/>
                              </w:rPr>
                              <w:t>Management</w:t>
                            </w:r>
                          </w:p>
                        </w:txbxContent>
                      </wps:txbx>
                      <wps:bodyPr wrap="square" lIns="0" tIns="0" rIns="0" bIns="0" rtlCol="0">
                        <a:noAutofit/>
                      </wps:bodyPr>
                    </wps:wsp>
                  </a:graphicData>
                </a:graphic>
              </wp:anchor>
            </w:drawing>
          </mc:Choice>
          <mc:Fallback>
            <w:pict>
              <v:shape w14:anchorId="567DC1C1" id="Textbox 118" o:spid="_x0000_s1054" type="#_x0000_t202" style="position:absolute;margin-left:30pt;margin-top:6pt;width:525.25pt;height:22.8pt;z-index:-15686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" filled="f" stroked="f" strokeweight=".1058mm">
                <v:textbox inset="0,0,0,0">
                  <w:txbxContent>
                    <w:p w14:paraId="68A1090A" w14:textId="77777777" w:rsidR="000C2409" w:rsidRDefault="005E3753">
                      <w:pPr>
                        <w:spacing w:before="128" w:line="322" w:lineRule="exact"/>
                        <w:ind w:left="197"/>
                        <w:rPr>
                          <w:b/>
                          <w:color w:val="000000"/>
                          <w:sz w:val="28"/>
                        </w:rPr>
                      </w:pPr>
                      <w:bookmarkStart w:id="151" w:name="Database_Management"/>
                      <w:bookmarkStart w:id="152" w:name="_bookmark52"/>
                      <w:bookmarkEnd w:id="151"/>
                      <w:bookmarkEnd w:id="152"/>
                      <w:r>
                        <w:rPr>
                          <w:b/>
                          <w:color w:val="1F425B"/>
                          <w:sz w:val="28"/>
                        </w:rPr>
                        <w:t xml:space="preserve">Database </w:t>
                      </w:r>
                      <w:r>
                        <w:rPr>
                          <w:b/>
                          <w:color w:val="1F425B"/>
                          <w:spacing w:val="-2"/>
                          <w:sz w:val="28"/>
                        </w:rPr>
                        <w:t>Management</w:t>
                      </w:r>
                    </w:p>
                  </w:txbxContent>
                </v:textbox>
                <w10:wrap type="topAndBottom" anchorx="page"/>
              </v:shape>
            </w:pict>
          </mc:Fallback>
        </mc:AlternateContent>
      </w:r>
    </w:p>
    <w:p w14:paraId="03203411" w14:textId="3205E155" w:rsidR="000C2409" w:rsidRDefault="005E3753" w:rsidP="00252F29">
      <w:pPr>
        <w:pStyle w:val="BodyText"/>
        <w:spacing w:before="130" w:line="360" w:lineRule="auto"/>
        <w:ind w:left="300" w:right="797"/>
      </w:pPr>
      <w:r>
        <w:t>With</w:t>
      </w:r>
      <w:r>
        <w:rPr>
          <w:spacing w:val="-2"/>
        </w:rPr>
        <w:t xml:space="preserve"> </w:t>
      </w:r>
      <w:r>
        <w:t>the</w:t>
      </w:r>
      <w:r>
        <w:rPr>
          <w:spacing w:val="-2"/>
        </w:rPr>
        <w:t xml:space="preserve"> </w:t>
      </w:r>
      <w:proofErr w:type="spellStart"/>
      <w:r>
        <w:t>sql</w:t>
      </w:r>
      <w:proofErr w:type="spellEnd"/>
      <w:r>
        <w:rPr>
          <w:spacing w:val="-2"/>
        </w:rPr>
        <w:t xml:space="preserve"> </w:t>
      </w:r>
      <w:r>
        <w:t>process,</w:t>
      </w:r>
      <w:r>
        <w:rPr>
          <w:spacing w:val="-2"/>
        </w:rPr>
        <w:t xml:space="preserve"> </w:t>
      </w:r>
      <w:r>
        <w:t>it</w:t>
      </w:r>
      <w:r>
        <w:rPr>
          <w:spacing w:val="-2"/>
        </w:rPr>
        <w:t xml:space="preserve"> </w:t>
      </w:r>
      <w:r>
        <w:t>will</w:t>
      </w:r>
      <w:r>
        <w:rPr>
          <w:spacing w:val="-2"/>
        </w:rPr>
        <w:t xml:space="preserve"> </w:t>
      </w:r>
      <w:r>
        <w:t>be</w:t>
      </w:r>
      <w:r>
        <w:rPr>
          <w:spacing w:val="-2"/>
        </w:rPr>
        <w:t xml:space="preserve"> </w:t>
      </w:r>
      <w:r>
        <w:t>possible</w:t>
      </w:r>
      <w:r>
        <w:rPr>
          <w:spacing w:val="-2"/>
        </w:rPr>
        <w:t xml:space="preserve"> </w:t>
      </w:r>
      <w:r>
        <w:t>to</w:t>
      </w:r>
      <w:r>
        <w:rPr>
          <w:spacing w:val="-2"/>
        </w:rPr>
        <w:t xml:space="preserve"> </w:t>
      </w:r>
      <w:r>
        <w:t>carry</w:t>
      </w:r>
      <w:r>
        <w:rPr>
          <w:spacing w:val="-2"/>
        </w:rPr>
        <w:t xml:space="preserve"> </w:t>
      </w:r>
      <w:r>
        <w:t>out</w:t>
      </w:r>
      <w:r>
        <w:rPr>
          <w:spacing w:val="-2"/>
        </w:rPr>
        <w:t xml:space="preserve"> </w:t>
      </w:r>
      <w:r>
        <w:t>data</w:t>
      </w:r>
      <w:r>
        <w:rPr>
          <w:spacing w:val="-2"/>
        </w:rPr>
        <w:t xml:space="preserve"> </w:t>
      </w:r>
      <w:r>
        <w:t>extraction</w:t>
      </w:r>
      <w:r>
        <w:rPr>
          <w:spacing w:val="-2"/>
        </w:rPr>
        <w:t xml:space="preserve"> </w:t>
      </w:r>
      <w:r>
        <w:t>operations,</w:t>
      </w:r>
      <w:r>
        <w:rPr>
          <w:spacing w:val="-2"/>
        </w:rPr>
        <w:t xml:space="preserve"> </w:t>
      </w:r>
      <w:r>
        <w:t>data</w:t>
      </w:r>
      <w:r>
        <w:rPr>
          <w:spacing w:val="-2"/>
        </w:rPr>
        <w:t xml:space="preserve"> </w:t>
      </w:r>
      <w:r>
        <w:t>loading,</w:t>
      </w:r>
      <w:r>
        <w:rPr>
          <w:spacing w:val="-2"/>
        </w:rPr>
        <w:t xml:space="preserve"> </w:t>
      </w:r>
      <w:r>
        <w:t>deletion,</w:t>
      </w:r>
      <w:r>
        <w:rPr>
          <w:spacing w:val="-2"/>
        </w:rPr>
        <w:t xml:space="preserve"> </w:t>
      </w:r>
      <w:r>
        <w:t>and</w:t>
      </w:r>
      <w:r>
        <w:rPr>
          <w:spacing w:val="-2"/>
        </w:rPr>
        <w:t xml:space="preserve"> </w:t>
      </w:r>
      <w:r>
        <w:t>cleaning</w:t>
      </w:r>
      <w:r>
        <w:rPr>
          <w:spacing w:val="-2"/>
        </w:rPr>
        <w:t xml:space="preserve"> </w:t>
      </w:r>
      <w:r>
        <w:t>of IGEM tables</w:t>
      </w:r>
      <w:r w:rsidR="00252F29">
        <w:t xml:space="preserve">. </w:t>
      </w:r>
      <w:r>
        <w:t xml:space="preserve">The available tables </w:t>
      </w:r>
      <w:r>
        <w:rPr>
          <w:spacing w:val="-4"/>
        </w:rPr>
        <w:t>are:</w:t>
      </w:r>
    </w:p>
    <w:p w14:paraId="3A4EE87D" w14:textId="77777777" w:rsidR="000C2409" w:rsidRDefault="005E3753">
      <w:pPr>
        <w:pStyle w:val="ListParagraph"/>
        <w:numPr>
          <w:ilvl w:val="0"/>
          <w:numId w:val="2"/>
        </w:numPr>
        <w:tabs>
          <w:tab w:val="left" w:pos="1159"/>
        </w:tabs>
        <w:spacing w:before="0"/>
        <w:ind w:left="1159" w:hanging="179"/>
        <w:rPr>
          <w:sz w:val="20"/>
        </w:rPr>
      </w:pPr>
      <w:proofErr w:type="spellStart"/>
      <w:r>
        <w:rPr>
          <w:spacing w:val="-2"/>
          <w:sz w:val="20"/>
        </w:rPr>
        <w:t>datasource</w:t>
      </w:r>
      <w:proofErr w:type="spellEnd"/>
    </w:p>
    <w:p w14:paraId="0039D933" w14:textId="77777777" w:rsidR="000C2409" w:rsidRDefault="005E3753">
      <w:pPr>
        <w:pStyle w:val="ListParagraph"/>
        <w:numPr>
          <w:ilvl w:val="0"/>
          <w:numId w:val="2"/>
        </w:numPr>
        <w:tabs>
          <w:tab w:val="left" w:pos="1159"/>
        </w:tabs>
        <w:ind w:left="1159" w:hanging="179"/>
        <w:rPr>
          <w:sz w:val="20"/>
        </w:rPr>
      </w:pPr>
      <w:r>
        <w:rPr>
          <w:spacing w:val="-2"/>
          <w:sz w:val="20"/>
        </w:rPr>
        <w:t>connector</w:t>
      </w:r>
    </w:p>
    <w:p w14:paraId="464E1CE5" w14:textId="77777777" w:rsidR="000C2409" w:rsidRDefault="005E3753">
      <w:pPr>
        <w:pStyle w:val="ListParagraph"/>
        <w:numPr>
          <w:ilvl w:val="0"/>
          <w:numId w:val="2"/>
        </w:numPr>
        <w:tabs>
          <w:tab w:val="left" w:pos="1159"/>
        </w:tabs>
        <w:ind w:left="1159" w:hanging="179"/>
        <w:rPr>
          <w:sz w:val="20"/>
        </w:rPr>
      </w:pPr>
      <w:proofErr w:type="spellStart"/>
      <w:r>
        <w:rPr>
          <w:spacing w:val="-2"/>
          <w:sz w:val="20"/>
        </w:rPr>
        <w:t>term_group</w:t>
      </w:r>
      <w:proofErr w:type="spellEnd"/>
    </w:p>
    <w:p w14:paraId="3DB74CD8" w14:textId="77777777" w:rsidR="000C2409" w:rsidRDefault="005E3753">
      <w:pPr>
        <w:pStyle w:val="ListParagraph"/>
        <w:numPr>
          <w:ilvl w:val="0"/>
          <w:numId w:val="2"/>
        </w:numPr>
        <w:tabs>
          <w:tab w:val="left" w:pos="1159"/>
        </w:tabs>
        <w:ind w:left="1159" w:hanging="179"/>
        <w:rPr>
          <w:sz w:val="20"/>
        </w:rPr>
      </w:pPr>
      <w:proofErr w:type="spellStart"/>
      <w:r>
        <w:rPr>
          <w:spacing w:val="-2"/>
          <w:sz w:val="20"/>
        </w:rPr>
        <w:t>term_category</w:t>
      </w:r>
      <w:proofErr w:type="spellEnd"/>
    </w:p>
    <w:p w14:paraId="3C0BBF8E" w14:textId="77777777" w:rsidR="000C2409" w:rsidRDefault="005E3753">
      <w:pPr>
        <w:pStyle w:val="ListParagraph"/>
        <w:numPr>
          <w:ilvl w:val="0"/>
          <w:numId w:val="2"/>
        </w:numPr>
        <w:tabs>
          <w:tab w:val="left" w:pos="1159"/>
        </w:tabs>
        <w:ind w:left="1159" w:hanging="179"/>
        <w:rPr>
          <w:sz w:val="20"/>
        </w:rPr>
      </w:pPr>
      <w:r>
        <w:rPr>
          <w:spacing w:val="-4"/>
          <w:sz w:val="20"/>
        </w:rPr>
        <w:t>term</w:t>
      </w:r>
    </w:p>
    <w:p w14:paraId="29C07032" w14:textId="77777777" w:rsidR="000C2409" w:rsidRDefault="005E3753">
      <w:pPr>
        <w:pStyle w:val="ListParagraph"/>
        <w:numPr>
          <w:ilvl w:val="0"/>
          <w:numId w:val="2"/>
        </w:numPr>
        <w:tabs>
          <w:tab w:val="left" w:pos="1159"/>
        </w:tabs>
        <w:ind w:left="1159" w:hanging="179"/>
        <w:rPr>
          <w:sz w:val="20"/>
        </w:rPr>
      </w:pPr>
      <w:proofErr w:type="spellStart"/>
      <w:r>
        <w:rPr>
          <w:spacing w:val="-2"/>
          <w:sz w:val="20"/>
        </w:rPr>
        <w:t>ds_column</w:t>
      </w:r>
      <w:proofErr w:type="spellEnd"/>
    </w:p>
    <w:p w14:paraId="569CFE30" w14:textId="77777777" w:rsidR="000C2409" w:rsidRDefault="005E3753">
      <w:pPr>
        <w:pStyle w:val="ListParagraph"/>
        <w:numPr>
          <w:ilvl w:val="0"/>
          <w:numId w:val="2"/>
        </w:numPr>
        <w:tabs>
          <w:tab w:val="left" w:pos="1159"/>
        </w:tabs>
        <w:ind w:left="1159" w:hanging="179"/>
        <w:rPr>
          <w:sz w:val="20"/>
        </w:rPr>
      </w:pPr>
      <w:r>
        <w:rPr>
          <w:spacing w:val="-2"/>
          <w:sz w:val="20"/>
        </w:rPr>
        <w:t>prefix</w:t>
      </w:r>
    </w:p>
    <w:p w14:paraId="5FD050FA" w14:textId="77777777" w:rsidR="000C2409" w:rsidRDefault="005E3753">
      <w:pPr>
        <w:pStyle w:val="ListParagraph"/>
        <w:numPr>
          <w:ilvl w:val="0"/>
          <w:numId w:val="2"/>
        </w:numPr>
        <w:tabs>
          <w:tab w:val="left" w:pos="1159"/>
        </w:tabs>
        <w:ind w:left="1159" w:hanging="179"/>
        <w:rPr>
          <w:sz w:val="20"/>
        </w:rPr>
      </w:pPr>
      <w:proofErr w:type="spellStart"/>
      <w:r>
        <w:rPr>
          <w:spacing w:val="-2"/>
          <w:sz w:val="20"/>
        </w:rPr>
        <w:t>wordterm</w:t>
      </w:r>
      <w:proofErr w:type="spellEnd"/>
    </w:p>
    <w:p w14:paraId="55BF62FB" w14:textId="77777777" w:rsidR="000C2409" w:rsidRDefault="005E3753">
      <w:pPr>
        <w:pStyle w:val="ListParagraph"/>
        <w:numPr>
          <w:ilvl w:val="0"/>
          <w:numId w:val="2"/>
        </w:numPr>
        <w:tabs>
          <w:tab w:val="left" w:pos="1159"/>
        </w:tabs>
        <w:ind w:left="1159" w:hanging="179"/>
        <w:rPr>
          <w:sz w:val="20"/>
        </w:rPr>
      </w:pPr>
      <w:proofErr w:type="spellStart"/>
      <w:r>
        <w:rPr>
          <w:spacing w:val="-2"/>
          <w:sz w:val="20"/>
        </w:rPr>
        <w:t>termmap</w:t>
      </w:r>
      <w:proofErr w:type="spellEnd"/>
    </w:p>
    <w:p w14:paraId="2A45210F" w14:textId="3CA08972" w:rsidR="000C2409" w:rsidRPr="00252F29" w:rsidRDefault="005E3753">
      <w:pPr>
        <w:pStyle w:val="ListParagraph"/>
        <w:numPr>
          <w:ilvl w:val="0"/>
          <w:numId w:val="2"/>
        </w:numPr>
        <w:tabs>
          <w:tab w:val="left" w:pos="1159"/>
        </w:tabs>
        <w:ind w:left="1159" w:hanging="179"/>
        <w:rPr>
          <w:sz w:val="20"/>
        </w:rPr>
      </w:pPr>
      <w:proofErr w:type="spellStart"/>
      <w:r>
        <w:rPr>
          <w:spacing w:val="-2"/>
          <w:sz w:val="20"/>
        </w:rPr>
        <w:t>wordmap</w:t>
      </w:r>
      <w:proofErr w:type="spellEnd"/>
    </w:p>
    <w:p w14:paraId="75C5BE97" w14:textId="77777777" w:rsidR="00252F29" w:rsidRPr="00252F29" w:rsidRDefault="00252F29" w:rsidP="00252F29">
      <w:pPr>
        <w:tabs>
          <w:tab w:val="left" w:pos="1159"/>
        </w:tabs>
        <w:ind w:left="980"/>
        <w:rPr>
          <w:sz w:val="20"/>
        </w:rPr>
      </w:pPr>
    </w:p>
    <w:p w14:paraId="3912092D" w14:textId="77777777" w:rsidR="000C2409" w:rsidRDefault="005E3753">
      <w:pPr>
        <w:pStyle w:val="BodyText"/>
        <w:spacing w:before="10"/>
        <w:rPr>
          <w:sz w:val="7"/>
        </w:rPr>
      </w:pPr>
      <w:r>
        <w:rPr>
          <w:noProof/>
        </w:rPr>
        <mc:AlternateContent>
          <mc:Choice Requires="wps">
            <w:drawing>
              <wp:anchor distT="0" distB="0" distL="0" distR="0" simplePos="0" relativeHeight="487630336" behindDoc="1" locked="0" layoutInCell="1" allowOverlap="1" wp14:anchorId="6C0C19DA" wp14:editId="3D9D3801">
                <wp:simplePos x="0" y="0"/>
                <wp:positionH relativeFrom="page">
                  <wp:posOffset>381200</wp:posOffset>
                </wp:positionH>
                <wp:positionV relativeFrom="paragraph">
                  <wp:posOffset>76038</wp:posOffset>
                </wp:positionV>
                <wp:extent cx="6670675" cy="259079"/>
                <wp:effectExtent l="0" t="0" r="9525" b="8255"/>
                <wp:wrapTopAndBottom/>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55749BEA" w14:textId="77777777" w:rsidR="000C2409" w:rsidRDefault="005E3753">
                            <w:pPr>
                              <w:spacing w:before="126" w:line="275" w:lineRule="exact"/>
                              <w:ind w:left="197"/>
                              <w:rPr>
                                <w:b/>
                                <w:color w:val="000000"/>
                              </w:rPr>
                            </w:pPr>
                            <w:bookmarkStart w:id="96" w:name="Python_function"/>
                            <w:bookmarkStart w:id="97" w:name="_bookmark53"/>
                            <w:bookmarkEnd w:id="96"/>
                            <w:bookmarkEnd w:id="97"/>
                            <w:r>
                              <w:rPr>
                                <w:b/>
                                <w:color w:val="1F425B"/>
                              </w:rPr>
                              <w:t xml:space="preserve">Python </w:t>
                            </w:r>
                            <w:r>
                              <w:rPr>
                                <w:b/>
                                <w:color w:val="1F425B"/>
                                <w:spacing w:val="-2"/>
                              </w:rPr>
                              <w:t>function</w:t>
                            </w:r>
                          </w:p>
                        </w:txbxContent>
                      </wps:txbx>
                      <wps:bodyPr wrap="square" lIns="0" tIns="0" rIns="0" bIns="0" rtlCol="0">
                        <a:noAutofit/>
                      </wps:bodyPr>
                    </wps:wsp>
                  </a:graphicData>
                </a:graphic>
              </wp:anchor>
            </w:drawing>
          </mc:Choice>
          <mc:Fallback>
            <w:pict>
              <v:shape w14:anchorId="6C0C19DA" id="Textbox 119" o:spid="_x0000_s1055" type="#_x0000_t202" style="position:absolute;margin-left:30pt;margin-top:6pt;width:525.25pt;height:20.4pt;z-index:-15686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" filled="f" stroked="f" strokeweight=".1058mm">
                <v:textbox inset="0,0,0,0">
                  <w:txbxContent>
                    <w:p w14:paraId="55749BEA" w14:textId="77777777" w:rsidR="000C2409" w:rsidRDefault="005E3753">
                      <w:pPr>
                        <w:spacing w:before="126" w:line="275" w:lineRule="exact"/>
                        <w:ind w:left="197"/>
                        <w:rPr>
                          <w:b/>
                          <w:color w:val="000000"/>
                        </w:rPr>
                      </w:pPr>
                      <w:bookmarkStart w:id="155" w:name="Python_function"/>
                      <w:bookmarkStart w:id="156" w:name="_bookmark53"/>
                      <w:bookmarkEnd w:id="155"/>
                      <w:bookmarkEnd w:id="156"/>
                      <w:r>
                        <w:rPr>
                          <w:b/>
                          <w:color w:val="1F425B"/>
                        </w:rPr>
                        <w:t xml:space="preserve">Python </w:t>
                      </w:r>
                      <w:r>
                        <w:rPr>
                          <w:b/>
                          <w:color w:val="1F425B"/>
                          <w:spacing w:val="-2"/>
                        </w:rPr>
                        <w:t>function</w:t>
                      </w:r>
                    </w:p>
                  </w:txbxContent>
                </v:textbox>
                <w10:wrap type="topAndBottom" anchorx="page"/>
              </v:shape>
            </w:pict>
          </mc:Fallback>
        </mc:AlternateContent>
      </w:r>
    </w:p>
    <w:p w14:paraId="452276E8" w14:textId="26A254EB" w:rsidR="003A5D9D" w:rsidRDefault="005E3753" w:rsidP="00252F29">
      <w:pPr>
        <w:pStyle w:val="Heading1"/>
        <w:spacing w:before="128" w:line="360" w:lineRule="auto"/>
      </w:pPr>
      <w:proofErr w:type="spellStart"/>
      <w:r>
        <w:rPr>
          <w:spacing w:val="-2"/>
        </w:rPr>
        <w:t>get_data</w:t>
      </w:r>
      <w:proofErr w:type="spellEnd"/>
    </w:p>
    <w:p w14:paraId="6DDD32E2" w14:textId="107A768B" w:rsidR="000C2409" w:rsidRDefault="005E3753" w:rsidP="00252F29">
      <w:pPr>
        <w:pStyle w:val="BodyText"/>
        <w:spacing w:line="360" w:lineRule="auto"/>
        <w:ind w:left="700" w:right="797"/>
        <w:jc w:val="both"/>
      </w:pPr>
      <w:r>
        <w:t xml:space="preserve">The </w:t>
      </w:r>
      <w:proofErr w:type="spellStart"/>
      <w:r>
        <w:t>get_</w:t>
      </w:r>
      <w:proofErr w:type="gramStart"/>
      <w:r>
        <w:t>data</w:t>
      </w:r>
      <w:proofErr w:type="spellEnd"/>
      <w:r>
        <w:t>(</w:t>
      </w:r>
      <w:proofErr w:type="gramEnd"/>
      <w:r>
        <w:t xml:space="preserve">) function allows extracting data from the GE database and loading this data into a Pandas </w:t>
      </w:r>
      <w:proofErr w:type="spellStart"/>
      <w:r>
        <w:t>DataFrame</w:t>
      </w:r>
      <w:proofErr w:type="spellEnd"/>
      <w:r>
        <w:t xml:space="preserve"> structure or CSV File.</w:t>
      </w:r>
    </w:p>
    <w:p w14:paraId="59F5FA71" w14:textId="77777777" w:rsidR="000C2409" w:rsidRDefault="005E3753" w:rsidP="00252F29">
      <w:pPr>
        <w:pStyle w:val="BodyText"/>
        <w:spacing w:before="121" w:line="360" w:lineRule="auto"/>
        <w:ind w:left="700" w:right="797"/>
        <w:jc w:val="both"/>
      </w:pPr>
      <w:r>
        <w:t>It has an intelligent filter mechanism that allow you to perform data selections simply through a conversion layer of function arguments and SQL syntax. This allows the same input arguments regardless of implemented database management system.</w:t>
      </w:r>
    </w:p>
    <w:p w14:paraId="4C95A215" w14:textId="77777777" w:rsidR="000C2409" w:rsidRDefault="005E3753" w:rsidP="00252F29">
      <w:pPr>
        <w:pStyle w:val="BodyText"/>
        <w:spacing w:before="120" w:line="360" w:lineRule="auto"/>
        <w:ind w:left="700"/>
      </w:pPr>
      <w:r>
        <w:rPr>
          <w:spacing w:val="-2"/>
        </w:rPr>
        <w:t>Parameters:</w:t>
      </w:r>
    </w:p>
    <w:p w14:paraId="2377E216" w14:textId="77777777" w:rsidR="000C2409" w:rsidRDefault="005E3753" w:rsidP="00252F29">
      <w:pPr>
        <w:pStyle w:val="BodyText"/>
        <w:spacing w:before="125" w:line="360" w:lineRule="auto"/>
        <w:ind w:left="700" w:right="797"/>
        <w:jc w:val="both"/>
      </w:pPr>
      <w:r>
        <w:t xml:space="preserve">Only the table parameter will be mandatory, the others being optional, and will model the data output. In the case of only informing the table, the function will return a </w:t>
      </w:r>
      <w:proofErr w:type="spellStart"/>
      <w:r>
        <w:t>DataFrame</w:t>
      </w:r>
      <w:proofErr w:type="spellEnd"/>
      <w:r>
        <w:t xml:space="preserve"> with all the columns and values of the </w:t>
      </w:r>
      <w:r>
        <w:rPr>
          <w:spacing w:val="-2"/>
        </w:rPr>
        <w:t>table.</w:t>
      </w:r>
    </w:p>
    <w:p w14:paraId="49293365" w14:textId="77777777" w:rsidR="000C2409" w:rsidRDefault="005E3753" w:rsidP="00252F29">
      <w:pPr>
        <w:pStyle w:val="Heading1"/>
        <w:numPr>
          <w:ilvl w:val="0"/>
          <w:numId w:val="2"/>
        </w:numPr>
        <w:tabs>
          <w:tab w:val="left" w:pos="1159"/>
        </w:tabs>
        <w:spacing w:before="179" w:line="360" w:lineRule="auto"/>
        <w:ind w:left="1159" w:hanging="179"/>
        <w:jc w:val="both"/>
      </w:pPr>
      <w:r>
        <w:t xml:space="preserve">table: </w:t>
      </w:r>
      <w:r>
        <w:rPr>
          <w:spacing w:val="-5"/>
        </w:rPr>
        <w:t>str</w:t>
      </w:r>
    </w:p>
    <w:p w14:paraId="4CA57585" w14:textId="77777777" w:rsidR="000C2409" w:rsidRDefault="005E3753" w:rsidP="00252F29">
      <w:pPr>
        <w:pStyle w:val="BodyText"/>
        <w:spacing w:before="50" w:line="360" w:lineRule="auto"/>
        <w:ind w:left="1560" w:right="797"/>
        <w:jc w:val="both"/>
      </w:pPr>
      <w:proofErr w:type="spellStart"/>
      <w:r>
        <w:t>datasource</w:t>
      </w:r>
      <w:proofErr w:type="spellEnd"/>
      <w:r>
        <w:t xml:space="preserve">, connector, </w:t>
      </w:r>
      <w:proofErr w:type="spellStart"/>
      <w:r>
        <w:t>ds_column</w:t>
      </w:r>
      <w:proofErr w:type="spellEnd"/>
      <w:r>
        <w:t xml:space="preserve">, </w:t>
      </w:r>
      <w:proofErr w:type="spellStart"/>
      <w:r>
        <w:t>term_group</w:t>
      </w:r>
      <w:proofErr w:type="spellEnd"/>
      <w:r>
        <w:t xml:space="preserve">, </w:t>
      </w:r>
      <w:proofErr w:type="spellStart"/>
      <w:r>
        <w:t>term_category</w:t>
      </w:r>
      <w:proofErr w:type="spellEnd"/>
      <w:r>
        <w:t xml:space="preserve">, term, prefix, </w:t>
      </w:r>
      <w:proofErr w:type="spellStart"/>
      <w:r>
        <w:t>wordterm</w:t>
      </w:r>
      <w:proofErr w:type="spellEnd"/>
      <w:r>
        <w:t xml:space="preserve">, </w:t>
      </w:r>
      <w:proofErr w:type="spellStart"/>
      <w:r>
        <w:t>termmap</w:t>
      </w:r>
      <w:proofErr w:type="spellEnd"/>
      <w:r>
        <w:t xml:space="preserve">, </w:t>
      </w:r>
      <w:proofErr w:type="spellStart"/>
      <w:r>
        <w:rPr>
          <w:spacing w:val="-2"/>
        </w:rPr>
        <w:t>wordmap</w:t>
      </w:r>
      <w:proofErr w:type="spellEnd"/>
    </w:p>
    <w:p w14:paraId="029A4244" w14:textId="77777777" w:rsidR="000C2409" w:rsidRDefault="005E3753" w:rsidP="00252F29">
      <w:pPr>
        <w:pStyle w:val="Heading1"/>
        <w:numPr>
          <w:ilvl w:val="0"/>
          <w:numId w:val="2"/>
        </w:numPr>
        <w:tabs>
          <w:tab w:val="left" w:pos="1159"/>
        </w:tabs>
        <w:spacing w:before="118" w:line="360" w:lineRule="auto"/>
        <w:ind w:left="1159" w:hanging="179"/>
        <w:jc w:val="both"/>
      </w:pPr>
      <w:r>
        <w:t xml:space="preserve">path: </w:t>
      </w:r>
      <w:r>
        <w:rPr>
          <w:spacing w:val="-5"/>
        </w:rPr>
        <w:t>str</w:t>
      </w:r>
    </w:p>
    <w:p w14:paraId="72ECE119" w14:textId="77777777" w:rsidR="000C2409" w:rsidRDefault="005E3753" w:rsidP="00252F29">
      <w:pPr>
        <w:pStyle w:val="BodyText"/>
        <w:spacing w:before="50" w:line="360" w:lineRule="auto"/>
        <w:ind w:left="1560" w:right="797"/>
        <w:jc w:val="both"/>
      </w:pPr>
      <w:r>
        <w:t xml:space="preserve">With this parameter, the function will save the selected data in a file in the directory informed as the parameter argument. In this scenario, data will not be returned in the form of a </w:t>
      </w:r>
      <w:proofErr w:type="spellStart"/>
      <w:r>
        <w:t>Dataframe</w:t>
      </w:r>
      <w:proofErr w:type="spellEnd"/>
      <w:r>
        <w:t>; only a Boolean value will be returned, informing whether the file was generated or not</w:t>
      </w:r>
    </w:p>
    <w:p w14:paraId="04847758" w14:textId="77777777" w:rsidR="000C2409" w:rsidRDefault="005E3753" w:rsidP="00252F29">
      <w:pPr>
        <w:pStyle w:val="Heading1"/>
        <w:numPr>
          <w:ilvl w:val="0"/>
          <w:numId w:val="2"/>
        </w:numPr>
        <w:tabs>
          <w:tab w:val="left" w:pos="1159"/>
        </w:tabs>
        <w:spacing w:before="119" w:line="360" w:lineRule="auto"/>
        <w:ind w:left="1159" w:hanging="179"/>
        <w:jc w:val="both"/>
      </w:pPr>
      <w:r>
        <w:t xml:space="preserve">columns: </w:t>
      </w:r>
      <w:r>
        <w:rPr>
          <w:spacing w:val="-2"/>
        </w:rPr>
        <w:t>list[“str”]</w:t>
      </w:r>
    </w:p>
    <w:p w14:paraId="68E32DBA" w14:textId="77777777" w:rsidR="000C2409" w:rsidRDefault="005E3753" w:rsidP="00252F29">
      <w:pPr>
        <w:pStyle w:val="BodyText"/>
        <w:spacing w:before="50" w:line="360" w:lineRule="auto"/>
        <w:ind w:left="1560" w:right="797"/>
        <w:jc w:val="both"/>
      </w:pPr>
      <w:r>
        <w:lastRenderedPageBreak/>
        <w:t>Columns</w:t>
      </w:r>
      <w:r>
        <w:rPr>
          <w:spacing w:val="-1"/>
        </w:rPr>
        <w:t xml:space="preserve"> </w:t>
      </w:r>
      <w:r>
        <w:t>that</w:t>
      </w:r>
      <w:r>
        <w:rPr>
          <w:spacing w:val="-1"/>
        </w:rPr>
        <w:t xml:space="preserve"> </w:t>
      </w:r>
      <w:r>
        <w:t>will</w:t>
      </w:r>
      <w:r>
        <w:rPr>
          <w:spacing w:val="-1"/>
        </w:rPr>
        <w:t xml:space="preserve"> </w:t>
      </w:r>
      <w:r>
        <w:t>be</w:t>
      </w:r>
      <w:r>
        <w:rPr>
          <w:spacing w:val="-1"/>
        </w:rPr>
        <w:t xml:space="preserve"> </w:t>
      </w:r>
      <w:r>
        <w:t>selected</w:t>
      </w:r>
      <w:r>
        <w:rPr>
          <w:spacing w:val="-1"/>
        </w:rPr>
        <w:t xml:space="preserve"> </w:t>
      </w:r>
      <w:r>
        <w:t>for</w:t>
      </w:r>
      <w:r>
        <w:rPr>
          <w:spacing w:val="-1"/>
        </w:rPr>
        <w:t xml:space="preserve"> </w:t>
      </w:r>
      <w:r>
        <w:t>output.</w:t>
      </w:r>
      <w:r>
        <w:rPr>
          <w:spacing w:val="-1"/>
        </w:rPr>
        <w:t xml:space="preserve"> </w:t>
      </w:r>
      <w:r>
        <w:t>They</w:t>
      </w:r>
      <w:r>
        <w:rPr>
          <w:spacing w:val="-1"/>
        </w:rPr>
        <w:t xml:space="preserve"> </w:t>
      </w:r>
      <w:r>
        <w:t>must</w:t>
      </w:r>
      <w:r>
        <w:rPr>
          <w:spacing w:val="-1"/>
        </w:rPr>
        <w:t xml:space="preserve"> </w:t>
      </w:r>
      <w:r>
        <w:t>be</w:t>
      </w:r>
      <w:r>
        <w:rPr>
          <w:spacing w:val="-1"/>
        </w:rPr>
        <w:t xml:space="preserve"> </w:t>
      </w:r>
      <w:r>
        <w:t>informed</w:t>
      </w:r>
      <w:r>
        <w:rPr>
          <w:spacing w:val="-1"/>
        </w:rPr>
        <w:t xml:space="preserve"> </w:t>
      </w:r>
      <w:r>
        <w:t>with</w:t>
      </w:r>
      <w:r>
        <w:rPr>
          <w:spacing w:val="-1"/>
        </w:rPr>
        <w:t xml:space="preserve"> </w:t>
      </w:r>
      <w:r>
        <w:t>the</w:t>
      </w:r>
      <w:r>
        <w:rPr>
          <w:spacing w:val="-1"/>
        </w:rPr>
        <w:t xml:space="preserve"> </w:t>
      </w:r>
      <w:r>
        <w:t>same</w:t>
      </w:r>
      <w:r>
        <w:rPr>
          <w:spacing w:val="-1"/>
        </w:rPr>
        <w:t xml:space="preserve"> </w:t>
      </w:r>
      <w:r>
        <w:t>name</w:t>
      </w:r>
      <w:r>
        <w:rPr>
          <w:spacing w:val="-1"/>
        </w:rPr>
        <w:t xml:space="preserve"> </w:t>
      </w:r>
      <w:r>
        <w:t>as</w:t>
      </w:r>
      <w:r>
        <w:rPr>
          <w:spacing w:val="-1"/>
        </w:rPr>
        <w:t xml:space="preserve"> </w:t>
      </w:r>
      <w:r>
        <w:t>the</w:t>
      </w:r>
      <w:r>
        <w:rPr>
          <w:spacing w:val="-1"/>
        </w:rPr>
        <w:t xml:space="preserve"> </w:t>
      </w:r>
      <w:r>
        <w:t xml:space="preserve">database. It is possible to load other data from other tables as long as it </w:t>
      </w:r>
      <w:proofErr w:type="gramStart"/>
      <w:r>
        <w:t>correlate</w:t>
      </w:r>
      <w:proofErr w:type="gramEnd"/>
      <w:r>
        <w:t>. For example, suppose the table only has the term field and not the category field. In that case, you can inform as an argument: “</w:t>
      </w:r>
      <w:proofErr w:type="spellStart"/>
      <w:r>
        <w:t>term_id</w:t>
      </w:r>
      <w:proofErr w:type="spellEnd"/>
      <w:r>
        <w:rPr>
          <w:spacing w:val="80"/>
          <w:w w:val="150"/>
          <w:u w:val="single"/>
        </w:rPr>
        <w:t xml:space="preserve"> </w:t>
      </w:r>
      <w:proofErr w:type="spellStart"/>
      <w:r>
        <w:t>term_category_id</w:t>
      </w:r>
      <w:proofErr w:type="spellEnd"/>
      <w:r>
        <w:rPr>
          <w:spacing w:val="80"/>
          <w:w w:val="150"/>
          <w:u w:val="single"/>
        </w:rPr>
        <w:t xml:space="preserve"> </w:t>
      </w:r>
      <w:r>
        <w:t>category”, the system selected the ID of the term, consulted the ID of</w:t>
      </w:r>
      <w:r>
        <w:rPr>
          <w:spacing w:val="80"/>
        </w:rPr>
        <w:t xml:space="preserve"> </w:t>
      </w:r>
      <w:r>
        <w:t>the category in the Term table, and went to the Category table to choose the category</w:t>
      </w:r>
    </w:p>
    <w:p w14:paraId="6E5E32B3" w14:textId="77777777" w:rsidR="000C2409" w:rsidRDefault="005E3753" w:rsidP="00252F29">
      <w:pPr>
        <w:pStyle w:val="Heading1"/>
        <w:numPr>
          <w:ilvl w:val="0"/>
          <w:numId w:val="2"/>
        </w:numPr>
        <w:tabs>
          <w:tab w:val="left" w:pos="1159"/>
        </w:tabs>
        <w:spacing w:before="119" w:line="360" w:lineRule="auto"/>
        <w:ind w:left="1159" w:hanging="179"/>
        <w:jc w:val="both"/>
      </w:pPr>
      <w:proofErr w:type="spellStart"/>
      <w:r>
        <w:t>columns_out</w:t>
      </w:r>
      <w:proofErr w:type="spellEnd"/>
      <w:r>
        <w:t xml:space="preserve">: </w:t>
      </w:r>
      <w:r>
        <w:rPr>
          <w:spacing w:val="-2"/>
        </w:rPr>
        <w:t>list[“str”]</w:t>
      </w:r>
    </w:p>
    <w:p w14:paraId="053A975A" w14:textId="77777777" w:rsidR="000C2409" w:rsidRDefault="005E3753" w:rsidP="00252F29">
      <w:pPr>
        <w:pStyle w:val="BodyText"/>
        <w:spacing w:line="360" w:lineRule="auto"/>
        <w:ind w:left="1560" w:right="797"/>
        <w:jc w:val="both"/>
      </w:pPr>
      <w:r>
        <w:t>If you want to rename the header of the output fields to more familiar names, you can use this parameter, passing the desired names in the same sequential sequence in the parameter columns</w:t>
      </w:r>
    </w:p>
    <w:p w14:paraId="33CD1117" w14:textId="77777777" w:rsidR="000C2409" w:rsidRDefault="005E3753" w:rsidP="00252F29">
      <w:pPr>
        <w:pStyle w:val="Heading1"/>
        <w:numPr>
          <w:ilvl w:val="0"/>
          <w:numId w:val="2"/>
        </w:numPr>
        <w:tabs>
          <w:tab w:val="left" w:pos="1159"/>
        </w:tabs>
        <w:spacing w:before="119" w:line="360" w:lineRule="auto"/>
        <w:ind w:left="1159" w:hanging="179"/>
        <w:jc w:val="both"/>
      </w:pPr>
      <w:proofErr w:type="spellStart"/>
      <w:r>
        <w:t>datasource</w:t>
      </w:r>
      <w:proofErr w:type="spellEnd"/>
      <w:r>
        <w:t xml:space="preserve">: </w:t>
      </w:r>
      <w:proofErr w:type="spellStart"/>
      <w:r>
        <w:rPr>
          <w:spacing w:val="-2"/>
        </w:rPr>
        <w:t>Dict</w:t>
      </w:r>
      <w:proofErr w:type="spellEnd"/>
      <w:r>
        <w:rPr>
          <w:spacing w:val="-2"/>
        </w:rPr>
        <w:t>{“</w:t>
      </w:r>
      <w:proofErr w:type="spellStart"/>
      <w:r>
        <w:rPr>
          <w:spacing w:val="-2"/>
        </w:rPr>
        <w:t>str</w:t>
      </w:r>
      <w:proofErr w:type="gramStart"/>
      <w:r>
        <w:rPr>
          <w:spacing w:val="-2"/>
        </w:rPr>
        <w:t>”:list</w:t>
      </w:r>
      <w:proofErr w:type="spellEnd"/>
      <w:proofErr w:type="gramEnd"/>
      <w:r>
        <w:rPr>
          <w:spacing w:val="-2"/>
        </w:rPr>
        <w:t>[”str”]}</w:t>
      </w:r>
    </w:p>
    <w:p w14:paraId="5D157E70" w14:textId="77777777" w:rsidR="000C2409" w:rsidRDefault="005E3753" w:rsidP="00252F29">
      <w:pPr>
        <w:pStyle w:val="BodyText"/>
        <w:spacing w:before="50" w:line="360" w:lineRule="auto"/>
        <w:ind w:left="1560" w:right="797"/>
        <w:jc w:val="both"/>
      </w:pPr>
      <w:r>
        <w:t>Filter</w:t>
      </w:r>
      <w:r>
        <w:rPr>
          <w:spacing w:val="-3"/>
        </w:rPr>
        <w:t xml:space="preserve"> </w:t>
      </w:r>
      <w:r>
        <w:t>argument.</w:t>
      </w:r>
      <w:r>
        <w:rPr>
          <w:spacing w:val="-3"/>
        </w:rPr>
        <w:t xml:space="preserve"> </w:t>
      </w:r>
      <w:r>
        <w:t>It</w:t>
      </w:r>
      <w:r>
        <w:rPr>
          <w:spacing w:val="-3"/>
        </w:rPr>
        <w:t xml:space="preserve"> </w:t>
      </w:r>
      <w:r>
        <w:t>is</w:t>
      </w:r>
      <w:r>
        <w:rPr>
          <w:spacing w:val="-3"/>
        </w:rPr>
        <w:t xml:space="preserve"> </w:t>
      </w:r>
      <w:r>
        <w:t>used</w:t>
      </w:r>
      <w:r>
        <w:rPr>
          <w:spacing w:val="-3"/>
        </w:rPr>
        <w:t xml:space="preserve"> </w:t>
      </w:r>
      <w:r>
        <w:t>to</w:t>
      </w:r>
      <w:r>
        <w:rPr>
          <w:spacing w:val="-3"/>
        </w:rPr>
        <w:t xml:space="preserve"> </w:t>
      </w:r>
      <w:r>
        <w:t>filter</w:t>
      </w:r>
      <w:r>
        <w:rPr>
          <w:spacing w:val="-3"/>
        </w:rPr>
        <w:t xml:space="preserve"> </w:t>
      </w:r>
      <w:proofErr w:type="spellStart"/>
      <w:r>
        <w:t>datasource</w:t>
      </w:r>
      <w:proofErr w:type="spellEnd"/>
      <w:r>
        <w:t>,</w:t>
      </w:r>
      <w:r>
        <w:rPr>
          <w:spacing w:val="-3"/>
        </w:rPr>
        <w:t xml:space="preserve"> </w:t>
      </w:r>
      <w:r>
        <w:t>with</w:t>
      </w:r>
      <w:r>
        <w:rPr>
          <w:spacing w:val="-3"/>
        </w:rPr>
        <w:t xml:space="preserve"> </w:t>
      </w:r>
      <w:r>
        <w:t>the</w:t>
      </w:r>
      <w:r>
        <w:rPr>
          <w:spacing w:val="-3"/>
        </w:rPr>
        <w:t xml:space="preserve"> </w:t>
      </w:r>
      <w:r>
        <w:t>dictionary</w:t>
      </w:r>
      <w:r>
        <w:rPr>
          <w:spacing w:val="-3"/>
        </w:rPr>
        <w:t xml:space="preserve"> </w:t>
      </w:r>
      <w:r>
        <w:t>key</w:t>
      </w:r>
      <w:r>
        <w:rPr>
          <w:spacing w:val="-3"/>
        </w:rPr>
        <w:t xml:space="preserve"> </w:t>
      </w:r>
      <w:r>
        <w:t>being</w:t>
      </w:r>
      <w:r>
        <w:rPr>
          <w:spacing w:val="-3"/>
        </w:rPr>
        <w:t xml:space="preserve"> </w:t>
      </w:r>
      <w:r>
        <w:t>the</w:t>
      </w:r>
      <w:r>
        <w:rPr>
          <w:spacing w:val="-3"/>
        </w:rPr>
        <w:t xml:space="preserve"> </w:t>
      </w:r>
      <w:r>
        <w:t>selection</w:t>
      </w:r>
      <w:r>
        <w:rPr>
          <w:spacing w:val="-3"/>
        </w:rPr>
        <w:t xml:space="preserve"> </w:t>
      </w:r>
      <w:r>
        <w:t>argument</w:t>
      </w:r>
      <w:r>
        <w:rPr>
          <w:spacing w:val="-3"/>
        </w:rPr>
        <w:t xml:space="preserve"> </w:t>
      </w:r>
      <w:r>
        <w:t xml:space="preserve">and the dictionary value being the </w:t>
      </w:r>
      <w:proofErr w:type="spellStart"/>
      <w:r>
        <w:t>datasources</w:t>
      </w:r>
      <w:proofErr w:type="spellEnd"/>
      <w:r>
        <w:t xml:space="preserve"> selected as the filter. Without this parameter, the function will return all </w:t>
      </w:r>
      <w:proofErr w:type="spellStart"/>
      <w:r>
        <w:t>datasources</w:t>
      </w:r>
      <w:proofErr w:type="spellEnd"/>
    </w:p>
    <w:p w14:paraId="1CA07BC9" w14:textId="77777777" w:rsidR="000C2409" w:rsidRDefault="005E3753" w:rsidP="00252F29">
      <w:pPr>
        <w:pStyle w:val="Heading1"/>
        <w:numPr>
          <w:ilvl w:val="0"/>
          <w:numId w:val="2"/>
        </w:numPr>
        <w:tabs>
          <w:tab w:val="left" w:pos="1159"/>
        </w:tabs>
        <w:spacing w:before="118" w:line="360" w:lineRule="auto"/>
        <w:ind w:left="1159" w:hanging="179"/>
        <w:jc w:val="both"/>
      </w:pPr>
      <w:r>
        <w:t xml:space="preserve">connector: </w:t>
      </w:r>
      <w:proofErr w:type="spellStart"/>
      <w:r>
        <w:rPr>
          <w:spacing w:val="-2"/>
        </w:rPr>
        <w:t>Dict</w:t>
      </w:r>
      <w:proofErr w:type="spellEnd"/>
      <w:r>
        <w:rPr>
          <w:spacing w:val="-2"/>
        </w:rPr>
        <w:t>{“</w:t>
      </w:r>
      <w:proofErr w:type="spellStart"/>
      <w:r>
        <w:rPr>
          <w:spacing w:val="-2"/>
        </w:rPr>
        <w:t>str</w:t>
      </w:r>
      <w:proofErr w:type="gramStart"/>
      <w:r>
        <w:rPr>
          <w:spacing w:val="-2"/>
        </w:rPr>
        <w:t>”:list</w:t>
      </w:r>
      <w:proofErr w:type="spellEnd"/>
      <w:proofErr w:type="gramEnd"/>
      <w:r>
        <w:rPr>
          <w:spacing w:val="-2"/>
        </w:rPr>
        <w:t>[”str”]}</w:t>
      </w:r>
    </w:p>
    <w:p w14:paraId="53B9937A" w14:textId="77777777" w:rsidR="000C2409" w:rsidRDefault="005E3753" w:rsidP="00252F29">
      <w:pPr>
        <w:pStyle w:val="BodyText"/>
        <w:spacing w:before="50" w:line="360" w:lineRule="auto"/>
        <w:ind w:left="1560"/>
        <w:jc w:val="both"/>
      </w:pPr>
      <w:r>
        <w:t xml:space="preserve">Filter argument. It uses the same logic as the </w:t>
      </w:r>
      <w:proofErr w:type="spellStart"/>
      <w:r>
        <w:t>datasource</w:t>
      </w:r>
      <w:proofErr w:type="spellEnd"/>
      <w:r>
        <w:t xml:space="preserve">, but applied to the connector </w:t>
      </w:r>
      <w:r>
        <w:rPr>
          <w:spacing w:val="-2"/>
        </w:rPr>
        <w:t>field</w:t>
      </w:r>
    </w:p>
    <w:p w14:paraId="115B97C6" w14:textId="77777777" w:rsidR="000C2409" w:rsidRDefault="005E3753" w:rsidP="00252F29">
      <w:pPr>
        <w:pStyle w:val="Heading1"/>
        <w:numPr>
          <w:ilvl w:val="0"/>
          <w:numId w:val="2"/>
        </w:numPr>
        <w:tabs>
          <w:tab w:val="left" w:pos="1159"/>
        </w:tabs>
        <w:spacing w:line="360" w:lineRule="auto"/>
        <w:ind w:left="1159" w:hanging="179"/>
        <w:jc w:val="both"/>
      </w:pPr>
      <w:r>
        <w:t xml:space="preserve">word: </w:t>
      </w:r>
      <w:proofErr w:type="spellStart"/>
      <w:r>
        <w:rPr>
          <w:spacing w:val="-2"/>
        </w:rPr>
        <w:t>Dict</w:t>
      </w:r>
      <w:proofErr w:type="spellEnd"/>
      <w:r>
        <w:rPr>
          <w:spacing w:val="-2"/>
        </w:rPr>
        <w:t>{“</w:t>
      </w:r>
      <w:proofErr w:type="spellStart"/>
      <w:r>
        <w:rPr>
          <w:spacing w:val="-2"/>
        </w:rPr>
        <w:t>str</w:t>
      </w:r>
      <w:proofErr w:type="gramStart"/>
      <w:r>
        <w:rPr>
          <w:spacing w:val="-2"/>
        </w:rPr>
        <w:t>”:list</w:t>
      </w:r>
      <w:proofErr w:type="spellEnd"/>
      <w:proofErr w:type="gramEnd"/>
      <w:r>
        <w:rPr>
          <w:spacing w:val="-2"/>
        </w:rPr>
        <w:t>[”str”]}</w:t>
      </w:r>
    </w:p>
    <w:p w14:paraId="01DA425A" w14:textId="77777777" w:rsidR="000C2409" w:rsidRDefault="005E3753" w:rsidP="00252F29">
      <w:pPr>
        <w:pStyle w:val="BodyText"/>
        <w:spacing w:before="50" w:line="360" w:lineRule="auto"/>
        <w:ind w:left="1560"/>
        <w:jc w:val="both"/>
      </w:pPr>
      <w:r>
        <w:t xml:space="preserve">Filter argument. It uses the same logic as the </w:t>
      </w:r>
      <w:proofErr w:type="spellStart"/>
      <w:r>
        <w:t>datasource</w:t>
      </w:r>
      <w:proofErr w:type="spellEnd"/>
      <w:r>
        <w:t xml:space="preserve">, but applied to the word </w:t>
      </w:r>
      <w:r>
        <w:rPr>
          <w:spacing w:val="-2"/>
        </w:rPr>
        <w:t>field</w:t>
      </w:r>
    </w:p>
    <w:p w14:paraId="2D302BBF" w14:textId="77777777" w:rsidR="000C2409" w:rsidRDefault="005E3753" w:rsidP="00252F29">
      <w:pPr>
        <w:pStyle w:val="Heading1"/>
        <w:numPr>
          <w:ilvl w:val="0"/>
          <w:numId w:val="2"/>
        </w:numPr>
        <w:tabs>
          <w:tab w:val="left" w:pos="1159"/>
        </w:tabs>
        <w:spacing w:line="360" w:lineRule="auto"/>
        <w:ind w:left="1159" w:hanging="179"/>
        <w:jc w:val="both"/>
      </w:pPr>
      <w:r>
        <w:t xml:space="preserve">term: </w:t>
      </w:r>
      <w:proofErr w:type="spellStart"/>
      <w:r>
        <w:rPr>
          <w:spacing w:val="-2"/>
        </w:rPr>
        <w:t>Dict</w:t>
      </w:r>
      <w:proofErr w:type="spellEnd"/>
      <w:r>
        <w:rPr>
          <w:spacing w:val="-2"/>
        </w:rPr>
        <w:t>{“</w:t>
      </w:r>
      <w:proofErr w:type="spellStart"/>
      <w:r>
        <w:rPr>
          <w:spacing w:val="-2"/>
        </w:rPr>
        <w:t>str</w:t>
      </w:r>
      <w:proofErr w:type="gramStart"/>
      <w:r>
        <w:rPr>
          <w:spacing w:val="-2"/>
        </w:rPr>
        <w:t>”:list</w:t>
      </w:r>
      <w:proofErr w:type="spellEnd"/>
      <w:proofErr w:type="gramEnd"/>
      <w:r>
        <w:rPr>
          <w:spacing w:val="-2"/>
        </w:rPr>
        <w:t>[”str”]}</w:t>
      </w:r>
    </w:p>
    <w:p w14:paraId="2C0B08F2" w14:textId="77777777" w:rsidR="000C2409" w:rsidRDefault="005E3753" w:rsidP="00252F29">
      <w:pPr>
        <w:pStyle w:val="BodyText"/>
        <w:spacing w:before="50" w:line="360" w:lineRule="auto"/>
        <w:ind w:left="1560"/>
        <w:jc w:val="both"/>
      </w:pPr>
      <w:r>
        <w:t xml:space="preserve">Filter argument. It uses the same logic as the </w:t>
      </w:r>
      <w:proofErr w:type="spellStart"/>
      <w:r>
        <w:t>datasource</w:t>
      </w:r>
      <w:proofErr w:type="spellEnd"/>
      <w:r>
        <w:t xml:space="preserve">, but applied to the term </w:t>
      </w:r>
      <w:r>
        <w:rPr>
          <w:spacing w:val="-2"/>
        </w:rPr>
        <w:t>field</w:t>
      </w:r>
    </w:p>
    <w:p w14:paraId="3E62EC21" w14:textId="77777777" w:rsidR="000C2409" w:rsidRDefault="005E3753" w:rsidP="00252F29">
      <w:pPr>
        <w:pStyle w:val="Heading1"/>
        <w:numPr>
          <w:ilvl w:val="0"/>
          <w:numId w:val="2"/>
        </w:numPr>
        <w:tabs>
          <w:tab w:val="left" w:pos="1159"/>
        </w:tabs>
        <w:spacing w:line="360" w:lineRule="auto"/>
        <w:ind w:left="1159" w:hanging="179"/>
        <w:jc w:val="both"/>
      </w:pPr>
      <w:proofErr w:type="spellStart"/>
      <w:r>
        <w:t>term_category</w:t>
      </w:r>
      <w:proofErr w:type="spellEnd"/>
      <w:r>
        <w:t xml:space="preserve">: </w:t>
      </w:r>
      <w:proofErr w:type="spellStart"/>
      <w:r>
        <w:rPr>
          <w:spacing w:val="-2"/>
        </w:rPr>
        <w:t>Dict</w:t>
      </w:r>
      <w:proofErr w:type="spellEnd"/>
      <w:r>
        <w:rPr>
          <w:spacing w:val="-2"/>
        </w:rPr>
        <w:t>{“</w:t>
      </w:r>
      <w:proofErr w:type="spellStart"/>
      <w:r>
        <w:rPr>
          <w:spacing w:val="-2"/>
        </w:rPr>
        <w:t>str</w:t>
      </w:r>
      <w:proofErr w:type="gramStart"/>
      <w:r>
        <w:rPr>
          <w:spacing w:val="-2"/>
        </w:rPr>
        <w:t>”:list</w:t>
      </w:r>
      <w:proofErr w:type="spellEnd"/>
      <w:proofErr w:type="gramEnd"/>
      <w:r>
        <w:rPr>
          <w:spacing w:val="-2"/>
        </w:rPr>
        <w:t>[”str”]}</w:t>
      </w:r>
    </w:p>
    <w:p w14:paraId="74097B03" w14:textId="77777777" w:rsidR="000C2409" w:rsidRDefault="005E3753" w:rsidP="00252F29">
      <w:pPr>
        <w:pStyle w:val="BodyText"/>
        <w:spacing w:before="50" w:line="360" w:lineRule="auto"/>
        <w:ind w:left="1560"/>
        <w:jc w:val="both"/>
      </w:pPr>
      <w:r>
        <w:t xml:space="preserve">Filter argument. It uses the same logic as the </w:t>
      </w:r>
      <w:proofErr w:type="spellStart"/>
      <w:r>
        <w:t>datasource</w:t>
      </w:r>
      <w:proofErr w:type="spellEnd"/>
      <w:r>
        <w:t xml:space="preserve">, but applied to the </w:t>
      </w:r>
      <w:proofErr w:type="spellStart"/>
      <w:r>
        <w:t>term_categorty</w:t>
      </w:r>
      <w:proofErr w:type="spellEnd"/>
      <w:r>
        <w:t xml:space="preserve"> </w:t>
      </w:r>
      <w:r>
        <w:rPr>
          <w:spacing w:val="-2"/>
        </w:rPr>
        <w:t>field</w:t>
      </w:r>
    </w:p>
    <w:p w14:paraId="2AC117CE" w14:textId="77777777" w:rsidR="000C2409" w:rsidRDefault="005E3753" w:rsidP="00252F29">
      <w:pPr>
        <w:pStyle w:val="Heading1"/>
        <w:numPr>
          <w:ilvl w:val="0"/>
          <w:numId w:val="2"/>
        </w:numPr>
        <w:tabs>
          <w:tab w:val="left" w:pos="1159"/>
        </w:tabs>
        <w:spacing w:line="360" w:lineRule="auto"/>
        <w:ind w:left="1159" w:hanging="179"/>
        <w:jc w:val="both"/>
      </w:pPr>
      <w:proofErr w:type="spellStart"/>
      <w:r>
        <w:t>term_group</w:t>
      </w:r>
      <w:proofErr w:type="spellEnd"/>
      <w:r>
        <w:t xml:space="preserve">: </w:t>
      </w:r>
      <w:proofErr w:type="spellStart"/>
      <w:r>
        <w:rPr>
          <w:spacing w:val="-2"/>
        </w:rPr>
        <w:t>Dict</w:t>
      </w:r>
      <w:proofErr w:type="spellEnd"/>
      <w:r>
        <w:rPr>
          <w:spacing w:val="-2"/>
        </w:rPr>
        <w:t>{“</w:t>
      </w:r>
      <w:proofErr w:type="spellStart"/>
      <w:r>
        <w:rPr>
          <w:spacing w:val="-2"/>
        </w:rPr>
        <w:t>str</w:t>
      </w:r>
      <w:proofErr w:type="gramStart"/>
      <w:r>
        <w:rPr>
          <w:spacing w:val="-2"/>
        </w:rPr>
        <w:t>”:list</w:t>
      </w:r>
      <w:proofErr w:type="spellEnd"/>
      <w:proofErr w:type="gramEnd"/>
      <w:r>
        <w:rPr>
          <w:spacing w:val="-2"/>
        </w:rPr>
        <w:t>[”str”]}</w:t>
      </w:r>
    </w:p>
    <w:p w14:paraId="4CBAFB19" w14:textId="77777777" w:rsidR="000C2409" w:rsidRDefault="005E3753" w:rsidP="00252F29">
      <w:pPr>
        <w:pStyle w:val="BodyText"/>
        <w:spacing w:before="50" w:line="360" w:lineRule="auto"/>
        <w:ind w:left="1560"/>
        <w:jc w:val="both"/>
      </w:pPr>
      <w:r>
        <w:t xml:space="preserve">Filter argument. It uses the same logic as the </w:t>
      </w:r>
      <w:proofErr w:type="spellStart"/>
      <w:r>
        <w:t>datasource</w:t>
      </w:r>
      <w:proofErr w:type="spellEnd"/>
      <w:r>
        <w:t xml:space="preserve">, but applied to the </w:t>
      </w:r>
      <w:proofErr w:type="spellStart"/>
      <w:r>
        <w:t>term_group</w:t>
      </w:r>
      <w:proofErr w:type="spellEnd"/>
      <w:r>
        <w:t xml:space="preserve"> </w:t>
      </w:r>
      <w:r>
        <w:rPr>
          <w:spacing w:val="-2"/>
        </w:rPr>
        <w:t>field</w:t>
      </w:r>
    </w:p>
    <w:p w14:paraId="3C3FCFF0" w14:textId="77777777" w:rsidR="000C2409" w:rsidRDefault="005E3753" w:rsidP="00252F29">
      <w:pPr>
        <w:pStyle w:val="BodyText"/>
        <w:spacing w:before="65" w:line="360" w:lineRule="auto"/>
        <w:ind w:left="700"/>
      </w:pPr>
      <w:r>
        <w:rPr>
          <w:spacing w:val="-2"/>
        </w:rPr>
        <w:t>Return:</w:t>
      </w:r>
    </w:p>
    <w:p w14:paraId="77190C91" w14:textId="77777777" w:rsidR="000C2409" w:rsidRDefault="005E3753" w:rsidP="00252F29">
      <w:pPr>
        <w:pStyle w:val="BodyText"/>
        <w:spacing w:before="125" w:line="360" w:lineRule="auto"/>
        <w:ind w:left="700" w:right="797"/>
      </w:pPr>
      <w:r>
        <w:t>Pandas</w:t>
      </w:r>
      <w:r>
        <w:rPr>
          <w:spacing w:val="-4"/>
        </w:rPr>
        <w:t xml:space="preserve"> </w:t>
      </w:r>
      <w:proofErr w:type="spellStart"/>
      <w:r>
        <w:t>Dataframe</w:t>
      </w:r>
      <w:proofErr w:type="spellEnd"/>
      <w:r>
        <w:rPr>
          <w:spacing w:val="-4"/>
        </w:rPr>
        <w:t xml:space="preserve"> </w:t>
      </w:r>
      <w:r>
        <w:t>or</w:t>
      </w:r>
      <w:r>
        <w:rPr>
          <w:spacing w:val="-4"/>
        </w:rPr>
        <w:t xml:space="preserve"> </w:t>
      </w:r>
      <w:r>
        <w:t>Boolean</w:t>
      </w:r>
      <w:r>
        <w:rPr>
          <w:spacing w:val="-4"/>
        </w:rPr>
        <w:t xml:space="preserve"> </w:t>
      </w:r>
      <w:r>
        <w:t>(If</w:t>
      </w:r>
      <w:r>
        <w:rPr>
          <w:spacing w:val="-4"/>
        </w:rPr>
        <w:t xml:space="preserve"> </w:t>
      </w:r>
      <w:r>
        <w:t>the</w:t>
      </w:r>
      <w:r>
        <w:rPr>
          <w:spacing w:val="-4"/>
        </w:rPr>
        <w:t xml:space="preserve"> </w:t>
      </w:r>
      <w:r>
        <w:t>parameter</w:t>
      </w:r>
      <w:r>
        <w:rPr>
          <w:spacing w:val="-4"/>
        </w:rPr>
        <w:t xml:space="preserve"> </w:t>
      </w:r>
      <w:r>
        <w:t>path</w:t>
      </w:r>
      <w:r>
        <w:rPr>
          <w:spacing w:val="-4"/>
        </w:rPr>
        <w:t xml:space="preserve"> </w:t>
      </w:r>
      <w:r>
        <w:t>is</w:t>
      </w:r>
      <w:r>
        <w:rPr>
          <w:spacing w:val="-4"/>
        </w:rPr>
        <w:t xml:space="preserve"> </w:t>
      </w:r>
      <w:r>
        <w:t>informed,</w:t>
      </w:r>
      <w:r>
        <w:rPr>
          <w:spacing w:val="-4"/>
        </w:rPr>
        <w:t xml:space="preserve"> </w:t>
      </w:r>
      <w:r>
        <w:t>the</w:t>
      </w:r>
      <w:r>
        <w:rPr>
          <w:spacing w:val="-4"/>
        </w:rPr>
        <w:t xml:space="preserve"> </w:t>
      </w:r>
      <w:r>
        <w:t>function</w:t>
      </w:r>
      <w:r>
        <w:rPr>
          <w:spacing w:val="-4"/>
        </w:rPr>
        <w:t xml:space="preserve"> </w:t>
      </w:r>
      <w:r>
        <w:t>will</w:t>
      </w:r>
      <w:r>
        <w:rPr>
          <w:spacing w:val="-4"/>
        </w:rPr>
        <w:t xml:space="preserve"> </w:t>
      </w:r>
      <w:r>
        <w:t>generate</w:t>
      </w:r>
      <w:r>
        <w:rPr>
          <w:spacing w:val="-4"/>
        </w:rPr>
        <w:t xml:space="preserve"> </w:t>
      </w:r>
      <w:r>
        <w:t>the</w:t>
      </w:r>
      <w:r>
        <w:rPr>
          <w:spacing w:val="-4"/>
        </w:rPr>
        <w:t xml:space="preserve"> </w:t>
      </w:r>
      <w:r>
        <w:t>file;</w:t>
      </w:r>
      <w:r>
        <w:rPr>
          <w:spacing w:val="-4"/>
        </w:rPr>
        <w:t xml:space="preserve"> </w:t>
      </w:r>
      <w:r>
        <w:t>if</w:t>
      </w:r>
      <w:r>
        <w:rPr>
          <w:spacing w:val="-4"/>
        </w:rPr>
        <w:t xml:space="preserve"> </w:t>
      </w:r>
      <w:r>
        <w:t>successful, it will return the TRUE. Otherwise, it will return FALSE)</w:t>
      </w:r>
    </w:p>
    <w:p w14:paraId="17040379" w14:textId="77777777" w:rsidR="000C2409" w:rsidRDefault="005E3753" w:rsidP="00252F29">
      <w:pPr>
        <w:pStyle w:val="BodyText"/>
        <w:spacing w:before="120" w:line="360" w:lineRule="auto"/>
        <w:ind w:left="700"/>
      </w:pPr>
      <w:r>
        <w:rPr>
          <w:spacing w:val="-2"/>
        </w:rPr>
        <w:t>Examples:</w:t>
      </w:r>
    </w:p>
    <w:p w14:paraId="100608E9" w14:textId="77777777" w:rsidR="000C2409" w:rsidRDefault="005E3753" w:rsidP="00252F29">
      <w:pPr>
        <w:pStyle w:val="BodyText"/>
        <w:spacing w:before="157"/>
        <w:ind w:left="1440"/>
        <w:rPr>
          <w:rFonts w:ascii="Courier New"/>
        </w:rPr>
      </w:pPr>
      <w:r>
        <w:rPr>
          <w:rFonts w:ascii="Courier New"/>
        </w:rPr>
        <w:t xml:space="preserve">&gt;&gt;&gt; from </w:t>
      </w:r>
      <w:proofErr w:type="spellStart"/>
      <w:proofErr w:type="gramStart"/>
      <w:r>
        <w:rPr>
          <w:rFonts w:ascii="Courier New"/>
        </w:rPr>
        <w:t>igem.server</w:t>
      </w:r>
      <w:proofErr w:type="spellEnd"/>
      <w:proofErr w:type="gramEnd"/>
      <w:r>
        <w:rPr>
          <w:rFonts w:ascii="Courier New"/>
        </w:rPr>
        <w:t xml:space="preserve"> import </w:t>
      </w:r>
      <w:proofErr w:type="spellStart"/>
      <w:r>
        <w:rPr>
          <w:rFonts w:ascii="Courier New"/>
          <w:spacing w:val="-5"/>
        </w:rPr>
        <w:t>sql</w:t>
      </w:r>
      <w:proofErr w:type="spellEnd"/>
    </w:p>
    <w:p w14:paraId="52907EDA" w14:textId="77777777" w:rsidR="000C2409" w:rsidRDefault="005E3753" w:rsidP="00252F29">
      <w:pPr>
        <w:pStyle w:val="BodyText"/>
        <w:spacing w:before="13"/>
        <w:ind w:left="1440"/>
        <w:rPr>
          <w:rFonts w:ascii="Courier New"/>
        </w:rPr>
      </w:pPr>
      <w:r>
        <w:rPr>
          <w:rFonts w:ascii="Courier New"/>
        </w:rPr>
        <w:t xml:space="preserve">&gt;&gt;&gt; </w:t>
      </w:r>
      <w:proofErr w:type="spellStart"/>
      <w:r>
        <w:rPr>
          <w:rFonts w:ascii="Courier New"/>
          <w:spacing w:val="-2"/>
        </w:rPr>
        <w:t>sql.get_</w:t>
      </w:r>
      <w:proofErr w:type="gramStart"/>
      <w:r>
        <w:rPr>
          <w:rFonts w:ascii="Courier New"/>
          <w:spacing w:val="-2"/>
        </w:rPr>
        <w:t>data</w:t>
      </w:r>
      <w:proofErr w:type="spellEnd"/>
      <w:r>
        <w:rPr>
          <w:rFonts w:ascii="Courier New"/>
          <w:spacing w:val="-2"/>
        </w:rPr>
        <w:t>(</w:t>
      </w:r>
      <w:proofErr w:type="gramEnd"/>
    </w:p>
    <w:p w14:paraId="0C5F517B" w14:textId="77777777" w:rsidR="000C2409" w:rsidRDefault="005E3753" w:rsidP="00252F29">
      <w:pPr>
        <w:pStyle w:val="BodyText"/>
        <w:spacing w:before="14"/>
        <w:ind w:left="2160"/>
        <w:rPr>
          <w:rFonts w:ascii="Courier New" w:hAnsi="Courier New"/>
        </w:rPr>
      </w:pPr>
      <w:r>
        <w:rPr>
          <w:rFonts w:ascii="Courier New" w:hAnsi="Courier New"/>
          <w:spacing w:val="-2"/>
        </w:rPr>
        <w:t>table</w:t>
      </w:r>
      <w:proofErr w:type="gramStart"/>
      <w:r>
        <w:rPr>
          <w:rFonts w:ascii="Courier New" w:hAnsi="Courier New"/>
          <w:spacing w:val="-2"/>
        </w:rPr>
        <w:t>=”</w:t>
      </w:r>
      <w:proofErr w:type="spellStart"/>
      <w:r>
        <w:rPr>
          <w:rFonts w:ascii="Courier New" w:hAnsi="Courier New"/>
          <w:spacing w:val="-2"/>
        </w:rPr>
        <w:t>datasource</w:t>
      </w:r>
      <w:proofErr w:type="spellEnd"/>
      <w:proofErr w:type="gramEnd"/>
      <w:r>
        <w:rPr>
          <w:rFonts w:ascii="Courier New" w:hAnsi="Courier New"/>
          <w:spacing w:val="-2"/>
        </w:rPr>
        <w:t>”,</w:t>
      </w:r>
    </w:p>
    <w:p w14:paraId="3FC59ED2" w14:textId="77777777" w:rsidR="000C2409" w:rsidRDefault="005E3753" w:rsidP="00252F29">
      <w:pPr>
        <w:pStyle w:val="BodyText"/>
        <w:spacing w:before="13" w:line="254" w:lineRule="auto"/>
        <w:ind w:left="2160" w:right="4003"/>
        <w:rPr>
          <w:rFonts w:ascii="Courier New" w:hAnsi="Courier New"/>
        </w:rPr>
      </w:pPr>
      <w:proofErr w:type="spellStart"/>
      <w:r>
        <w:rPr>
          <w:rFonts w:ascii="Courier New" w:hAnsi="Courier New"/>
        </w:rPr>
        <w:t>datasource</w:t>
      </w:r>
      <w:proofErr w:type="spellEnd"/>
      <w:proofErr w:type="gramStart"/>
      <w:r>
        <w:rPr>
          <w:rFonts w:ascii="Courier New" w:hAnsi="Courier New"/>
        </w:rPr>
        <w:t>={</w:t>
      </w:r>
      <w:proofErr w:type="gramEnd"/>
      <w:r>
        <w:rPr>
          <w:rFonts w:ascii="Courier New" w:hAnsi="Courier New"/>
        </w:rPr>
        <w:t>“</w:t>
      </w:r>
      <w:proofErr w:type="spellStart"/>
      <w:r>
        <w:rPr>
          <w:rFonts w:ascii="Courier New" w:hAnsi="Courier New"/>
        </w:rPr>
        <w:t>datasource</w:t>
      </w:r>
      <w:proofErr w:type="spellEnd"/>
      <w:r>
        <w:rPr>
          <w:rFonts w:ascii="Courier New" w:hAnsi="Courier New"/>
          <w:spacing w:val="80"/>
          <w:u w:val="single"/>
        </w:rPr>
        <w:t xml:space="preserve"> </w:t>
      </w:r>
      <w:r>
        <w:rPr>
          <w:rFonts w:ascii="Courier New" w:hAnsi="Courier New"/>
        </w:rPr>
        <w:t>in”:</w:t>
      </w:r>
      <w:r>
        <w:rPr>
          <w:rFonts w:ascii="Courier New" w:hAnsi="Courier New"/>
          <w:spacing w:val="-12"/>
        </w:rPr>
        <w:t xml:space="preserve"> </w:t>
      </w:r>
      <w:r>
        <w:rPr>
          <w:rFonts w:ascii="Courier New" w:hAnsi="Courier New"/>
        </w:rPr>
        <w:t xml:space="preserve">[“ds_01”,”ds_02”]}, </w:t>
      </w:r>
      <w:r>
        <w:rPr>
          <w:rFonts w:ascii="Courier New" w:hAnsi="Courier New"/>
          <w:spacing w:val="-2"/>
        </w:rPr>
        <w:t>columns=[“id”,”</w:t>
      </w:r>
      <w:proofErr w:type="spellStart"/>
      <w:r>
        <w:rPr>
          <w:rFonts w:ascii="Courier New" w:hAnsi="Courier New"/>
          <w:spacing w:val="-2"/>
        </w:rPr>
        <w:t>datasource</w:t>
      </w:r>
      <w:proofErr w:type="spellEnd"/>
      <w:r>
        <w:rPr>
          <w:rFonts w:ascii="Courier New" w:hAnsi="Courier New"/>
          <w:spacing w:val="-2"/>
        </w:rPr>
        <w:t xml:space="preserve">”], </w:t>
      </w:r>
      <w:proofErr w:type="spellStart"/>
      <w:r>
        <w:rPr>
          <w:rFonts w:ascii="Courier New" w:hAnsi="Courier New"/>
        </w:rPr>
        <w:t>columns_out</w:t>
      </w:r>
      <w:proofErr w:type="spellEnd"/>
      <w:r>
        <w:rPr>
          <w:rFonts w:ascii="Courier New" w:hAnsi="Courier New"/>
        </w:rPr>
        <w:t>=[“</w:t>
      </w:r>
      <w:proofErr w:type="spellStart"/>
      <w:r>
        <w:rPr>
          <w:rFonts w:ascii="Courier New" w:hAnsi="Courier New"/>
        </w:rPr>
        <w:t>Datasource</w:t>
      </w:r>
      <w:proofErr w:type="spellEnd"/>
      <w:r>
        <w:rPr>
          <w:rFonts w:ascii="Courier New" w:hAnsi="Courier New"/>
          <w:spacing w:val="-12"/>
        </w:rPr>
        <w:t xml:space="preserve"> </w:t>
      </w:r>
      <w:r>
        <w:rPr>
          <w:rFonts w:ascii="Courier New" w:hAnsi="Courier New"/>
        </w:rPr>
        <w:t>ID”,</w:t>
      </w:r>
      <w:r>
        <w:rPr>
          <w:rFonts w:ascii="Courier New" w:hAnsi="Courier New"/>
          <w:spacing w:val="-12"/>
        </w:rPr>
        <w:t xml:space="preserve"> </w:t>
      </w:r>
      <w:r>
        <w:rPr>
          <w:rFonts w:ascii="Courier New" w:hAnsi="Courier New"/>
        </w:rPr>
        <w:t>“</w:t>
      </w:r>
      <w:proofErr w:type="spellStart"/>
      <w:r>
        <w:rPr>
          <w:rFonts w:ascii="Courier New" w:hAnsi="Courier New"/>
        </w:rPr>
        <w:t>Datasource</w:t>
      </w:r>
      <w:proofErr w:type="spellEnd"/>
      <w:r>
        <w:rPr>
          <w:rFonts w:ascii="Courier New" w:hAnsi="Courier New"/>
          <w:spacing w:val="-12"/>
        </w:rPr>
        <w:t xml:space="preserve"> </w:t>
      </w:r>
      <w:r>
        <w:rPr>
          <w:rFonts w:ascii="Courier New" w:hAnsi="Courier New"/>
        </w:rPr>
        <w:t xml:space="preserve">Name”], </w:t>
      </w:r>
      <w:r>
        <w:rPr>
          <w:rFonts w:ascii="Courier New" w:hAnsi="Courier New"/>
          <w:spacing w:val="-2"/>
        </w:rPr>
        <w:t>path=”{</w:t>
      </w:r>
      <w:proofErr w:type="spellStart"/>
      <w:r>
        <w:rPr>
          <w:rFonts w:ascii="Courier New" w:hAnsi="Courier New"/>
          <w:spacing w:val="-2"/>
        </w:rPr>
        <w:t>your_path</w:t>
      </w:r>
      <w:proofErr w:type="spellEnd"/>
      <w:r>
        <w:rPr>
          <w:rFonts w:ascii="Courier New" w:hAnsi="Courier New"/>
          <w:spacing w:val="-2"/>
        </w:rPr>
        <w:t>}/datasource.csv”</w:t>
      </w:r>
    </w:p>
    <w:p w14:paraId="1B6AAE8A" w14:textId="77777777" w:rsidR="000C2409" w:rsidRDefault="005E3753" w:rsidP="00252F29">
      <w:pPr>
        <w:spacing w:line="226" w:lineRule="exact"/>
        <w:ind w:left="2160"/>
        <w:rPr>
          <w:rFonts w:ascii="Courier New"/>
          <w:sz w:val="20"/>
        </w:rPr>
      </w:pPr>
      <w:r>
        <w:rPr>
          <w:rFonts w:ascii="Courier New"/>
          <w:sz w:val="20"/>
        </w:rPr>
        <w:t>)</w:t>
      </w:r>
    </w:p>
    <w:p w14:paraId="66B6AC36" w14:textId="77777777" w:rsidR="000C2409" w:rsidRDefault="000C2409" w:rsidP="00252F29">
      <w:pPr>
        <w:pStyle w:val="BodyText"/>
        <w:spacing w:before="3"/>
        <w:ind w:left="652"/>
        <w:rPr>
          <w:rFonts w:ascii="Courier New"/>
          <w:sz w:val="27"/>
        </w:rPr>
      </w:pPr>
    </w:p>
    <w:p w14:paraId="08F989C8" w14:textId="77777777" w:rsidR="000C2409" w:rsidRDefault="005E3753" w:rsidP="00252F29">
      <w:pPr>
        <w:pStyle w:val="BodyText"/>
        <w:spacing w:before="1" w:line="254" w:lineRule="auto"/>
        <w:ind w:left="2160" w:right="6721" w:hanging="721"/>
        <w:rPr>
          <w:rFonts w:ascii="Courier New"/>
        </w:rPr>
      </w:pPr>
      <w:r>
        <w:rPr>
          <w:rFonts w:ascii="Courier New"/>
        </w:rPr>
        <w:t xml:space="preserve">&gt;&gt;&gt; df = </w:t>
      </w:r>
      <w:proofErr w:type="spellStart"/>
      <w:r>
        <w:rPr>
          <w:rFonts w:ascii="Courier New"/>
        </w:rPr>
        <w:t>sql.get_</w:t>
      </w:r>
      <w:proofErr w:type="gramStart"/>
      <w:r>
        <w:rPr>
          <w:rFonts w:ascii="Courier New"/>
        </w:rPr>
        <w:t>data</w:t>
      </w:r>
      <w:proofErr w:type="spellEnd"/>
      <w:r>
        <w:rPr>
          <w:rFonts w:ascii="Courier New"/>
        </w:rPr>
        <w:t xml:space="preserve">( </w:t>
      </w:r>
      <w:r>
        <w:rPr>
          <w:rFonts w:ascii="Courier New"/>
          <w:spacing w:val="-2"/>
        </w:rPr>
        <w:t>table</w:t>
      </w:r>
      <w:proofErr w:type="gramEnd"/>
      <w:r>
        <w:rPr>
          <w:rFonts w:ascii="Courier New"/>
          <w:spacing w:val="-2"/>
        </w:rPr>
        <w:t>="connector",</w:t>
      </w:r>
    </w:p>
    <w:p w14:paraId="6827824A" w14:textId="77777777" w:rsidR="000C2409" w:rsidRDefault="005E3753" w:rsidP="00252F29">
      <w:pPr>
        <w:pStyle w:val="BodyText"/>
        <w:spacing w:line="254" w:lineRule="auto"/>
        <w:ind w:left="2160" w:right="2317"/>
        <w:rPr>
          <w:rFonts w:ascii="Courier New"/>
        </w:rPr>
      </w:pPr>
      <w:r>
        <w:rPr>
          <w:rFonts w:ascii="Courier New"/>
        </w:rPr>
        <w:t>connector</w:t>
      </w:r>
      <w:proofErr w:type="gramStart"/>
      <w:r>
        <w:rPr>
          <w:rFonts w:ascii="Courier New"/>
        </w:rPr>
        <w:t>={</w:t>
      </w:r>
      <w:proofErr w:type="gramEnd"/>
      <w:r>
        <w:rPr>
          <w:rFonts w:ascii="Courier New"/>
        </w:rPr>
        <w:t>"connector</w:t>
      </w:r>
      <w:r>
        <w:rPr>
          <w:rFonts w:ascii="Courier New"/>
          <w:spacing w:val="80"/>
          <w:u w:val="single"/>
        </w:rPr>
        <w:t xml:space="preserve"> </w:t>
      </w:r>
      <w:r>
        <w:rPr>
          <w:rFonts w:ascii="Courier New"/>
        </w:rPr>
        <w:t>start": ["</w:t>
      </w:r>
      <w:proofErr w:type="spellStart"/>
      <w:r>
        <w:rPr>
          <w:rFonts w:ascii="Courier New"/>
        </w:rPr>
        <w:t>conn_ds</w:t>
      </w:r>
      <w:proofErr w:type="spellEnd"/>
      <w:r>
        <w:rPr>
          <w:rFonts w:ascii="Courier New"/>
        </w:rPr>
        <w:t xml:space="preserve">"]}, </w:t>
      </w:r>
      <w:proofErr w:type="spellStart"/>
      <w:r>
        <w:rPr>
          <w:rFonts w:ascii="Courier New"/>
        </w:rPr>
        <w:t>datasource</w:t>
      </w:r>
      <w:proofErr w:type="spellEnd"/>
      <w:r>
        <w:rPr>
          <w:rFonts w:ascii="Courier New"/>
        </w:rPr>
        <w:t>={"</w:t>
      </w:r>
      <w:proofErr w:type="spellStart"/>
      <w:r>
        <w:rPr>
          <w:rFonts w:ascii="Courier New"/>
        </w:rPr>
        <w:t>datasource_id</w:t>
      </w:r>
      <w:proofErr w:type="spellEnd"/>
      <w:r>
        <w:rPr>
          <w:rFonts w:ascii="Courier New"/>
          <w:spacing w:val="80"/>
          <w:u w:val="single"/>
        </w:rPr>
        <w:t xml:space="preserve"> </w:t>
      </w:r>
      <w:proofErr w:type="spellStart"/>
      <w:r>
        <w:rPr>
          <w:rFonts w:ascii="Courier New"/>
        </w:rPr>
        <w:t>datasource</w:t>
      </w:r>
      <w:proofErr w:type="spellEnd"/>
      <w:r>
        <w:rPr>
          <w:rFonts w:ascii="Courier New"/>
          <w:spacing w:val="80"/>
          <w:u w:val="single"/>
        </w:rPr>
        <w:t xml:space="preserve"> </w:t>
      </w:r>
      <w:r>
        <w:rPr>
          <w:rFonts w:ascii="Courier New"/>
        </w:rPr>
        <w:t>in":</w:t>
      </w:r>
      <w:r>
        <w:rPr>
          <w:rFonts w:ascii="Courier New"/>
          <w:spacing w:val="-7"/>
        </w:rPr>
        <w:t xml:space="preserve"> </w:t>
      </w:r>
      <w:r>
        <w:rPr>
          <w:rFonts w:ascii="Courier New"/>
        </w:rPr>
        <w:t>["ds_01"]}, columns=["connector", "status"]</w:t>
      </w:r>
    </w:p>
    <w:p w14:paraId="4EBE3968" w14:textId="77777777" w:rsidR="000C2409" w:rsidRDefault="005E3753" w:rsidP="00252F29">
      <w:pPr>
        <w:spacing w:line="226" w:lineRule="exact"/>
        <w:ind w:left="2160"/>
        <w:rPr>
          <w:rFonts w:ascii="Courier New"/>
          <w:sz w:val="20"/>
        </w:rPr>
      </w:pPr>
      <w:r>
        <w:rPr>
          <w:rFonts w:ascii="Courier New"/>
          <w:sz w:val="20"/>
        </w:rPr>
        <w:t>)</w:t>
      </w:r>
    </w:p>
    <w:p w14:paraId="72AD3387" w14:textId="77777777" w:rsidR="000C2409" w:rsidRDefault="000C2409" w:rsidP="00252F29">
      <w:pPr>
        <w:pStyle w:val="BodyText"/>
        <w:spacing w:before="3"/>
        <w:ind w:left="652"/>
        <w:rPr>
          <w:rFonts w:ascii="Courier New"/>
          <w:sz w:val="27"/>
        </w:rPr>
      </w:pPr>
    </w:p>
    <w:p w14:paraId="799EBFB2" w14:textId="77777777" w:rsidR="000C2409" w:rsidRDefault="005E3753" w:rsidP="00252F29">
      <w:pPr>
        <w:pStyle w:val="BodyText"/>
        <w:spacing w:line="254" w:lineRule="auto"/>
        <w:ind w:left="2160" w:right="6721" w:hanging="721"/>
        <w:rPr>
          <w:rFonts w:ascii="Courier New"/>
        </w:rPr>
      </w:pPr>
      <w:r>
        <w:rPr>
          <w:rFonts w:ascii="Courier New"/>
        </w:rPr>
        <w:t xml:space="preserve">&gt;&gt;&gt; x = </w:t>
      </w:r>
      <w:proofErr w:type="spellStart"/>
      <w:r>
        <w:rPr>
          <w:rFonts w:ascii="Courier New"/>
        </w:rPr>
        <w:t>sql.get_</w:t>
      </w:r>
      <w:proofErr w:type="gramStart"/>
      <w:r>
        <w:rPr>
          <w:rFonts w:ascii="Courier New"/>
        </w:rPr>
        <w:t>data</w:t>
      </w:r>
      <w:proofErr w:type="spellEnd"/>
      <w:r>
        <w:rPr>
          <w:rFonts w:ascii="Courier New"/>
        </w:rPr>
        <w:t xml:space="preserve">( </w:t>
      </w:r>
      <w:r>
        <w:rPr>
          <w:rFonts w:ascii="Courier New"/>
          <w:spacing w:val="-2"/>
        </w:rPr>
        <w:lastRenderedPageBreak/>
        <w:t>table</w:t>
      </w:r>
      <w:proofErr w:type="gramEnd"/>
      <w:r>
        <w:rPr>
          <w:rFonts w:ascii="Courier New"/>
          <w:spacing w:val="-2"/>
        </w:rPr>
        <w:t>="</w:t>
      </w:r>
      <w:proofErr w:type="spellStart"/>
      <w:r>
        <w:rPr>
          <w:rFonts w:ascii="Courier New"/>
          <w:spacing w:val="-2"/>
        </w:rPr>
        <w:t>termmap</w:t>
      </w:r>
      <w:proofErr w:type="spellEnd"/>
      <w:r>
        <w:rPr>
          <w:rFonts w:ascii="Courier New"/>
          <w:spacing w:val="-2"/>
        </w:rPr>
        <w:t>",</w:t>
      </w:r>
    </w:p>
    <w:p w14:paraId="5A2D0108" w14:textId="77777777" w:rsidR="000C2409" w:rsidRDefault="005E3753" w:rsidP="00252F29">
      <w:pPr>
        <w:pStyle w:val="BodyText"/>
        <w:spacing w:line="254" w:lineRule="auto"/>
        <w:ind w:left="2160" w:right="4003"/>
        <w:rPr>
          <w:rFonts w:ascii="Courier New"/>
        </w:rPr>
      </w:pPr>
      <w:r>
        <w:rPr>
          <w:rFonts w:ascii="Courier New"/>
        </w:rPr>
        <w:t>term</w:t>
      </w:r>
      <w:proofErr w:type="gramStart"/>
      <w:r>
        <w:rPr>
          <w:rFonts w:ascii="Courier New"/>
        </w:rPr>
        <w:t>={</w:t>
      </w:r>
      <w:proofErr w:type="gramEnd"/>
      <w:r>
        <w:rPr>
          <w:rFonts w:ascii="Courier New"/>
        </w:rPr>
        <w:t>"</w:t>
      </w:r>
      <w:proofErr w:type="spellStart"/>
      <w:r>
        <w:rPr>
          <w:rFonts w:ascii="Courier New"/>
        </w:rPr>
        <w:t>term_id</w:t>
      </w:r>
      <w:proofErr w:type="spellEnd"/>
      <w:r>
        <w:rPr>
          <w:rFonts w:ascii="Courier New"/>
          <w:spacing w:val="80"/>
          <w:u w:val="single"/>
        </w:rPr>
        <w:t xml:space="preserve"> </w:t>
      </w:r>
      <w:r>
        <w:rPr>
          <w:rFonts w:ascii="Courier New"/>
        </w:rPr>
        <w:t>term":</w:t>
      </w:r>
      <w:r>
        <w:rPr>
          <w:rFonts w:ascii="Courier New"/>
          <w:spacing w:val="-11"/>
        </w:rPr>
        <w:t xml:space="preserve"> </w:t>
      </w:r>
      <w:r>
        <w:rPr>
          <w:rFonts w:ascii="Courier New"/>
        </w:rPr>
        <w:t xml:space="preserve">"chem:c112297"}, </w:t>
      </w:r>
      <w:r>
        <w:rPr>
          <w:rFonts w:ascii="Courier New"/>
          <w:spacing w:val="-2"/>
        </w:rPr>
        <w:t>path="{</w:t>
      </w:r>
      <w:proofErr w:type="spellStart"/>
      <w:r>
        <w:rPr>
          <w:rFonts w:ascii="Courier New"/>
          <w:spacing w:val="-2"/>
        </w:rPr>
        <w:t>your_path</w:t>
      </w:r>
      <w:proofErr w:type="spellEnd"/>
      <w:r>
        <w:rPr>
          <w:rFonts w:ascii="Courier New"/>
          <w:spacing w:val="-2"/>
        </w:rPr>
        <w:t>},</w:t>
      </w:r>
    </w:p>
    <w:p w14:paraId="0B8D6301" w14:textId="77777777" w:rsidR="000C2409" w:rsidRDefault="005E3753" w:rsidP="00252F29">
      <w:pPr>
        <w:spacing w:line="226" w:lineRule="exact"/>
        <w:ind w:left="2160"/>
        <w:rPr>
          <w:rFonts w:ascii="Courier New"/>
          <w:sz w:val="20"/>
        </w:rPr>
      </w:pPr>
      <w:r>
        <w:rPr>
          <w:rFonts w:ascii="Courier New"/>
          <w:sz w:val="20"/>
        </w:rPr>
        <w:t>)</w:t>
      </w:r>
    </w:p>
    <w:p w14:paraId="4A1BE1B3" w14:textId="77777777" w:rsidR="000C2409" w:rsidRDefault="005E3753" w:rsidP="00252F29">
      <w:pPr>
        <w:pStyle w:val="BodyText"/>
        <w:spacing w:before="13"/>
        <w:ind w:left="1800"/>
        <w:rPr>
          <w:rFonts w:ascii="Courier New"/>
        </w:rPr>
      </w:pPr>
      <w:r>
        <w:rPr>
          <w:rFonts w:ascii="Courier New"/>
        </w:rPr>
        <w:t xml:space="preserve">If </w:t>
      </w:r>
      <w:r>
        <w:rPr>
          <w:rFonts w:ascii="Courier New"/>
          <w:spacing w:val="-5"/>
        </w:rPr>
        <w:t>x:</w:t>
      </w:r>
    </w:p>
    <w:p w14:paraId="2AAE5CAE" w14:textId="77777777" w:rsidR="000C2409" w:rsidRDefault="005E3753" w:rsidP="00252F29">
      <w:pPr>
        <w:pStyle w:val="BodyText"/>
        <w:spacing w:before="13"/>
        <w:ind w:left="2160"/>
        <w:rPr>
          <w:rFonts w:ascii="Courier New"/>
        </w:rPr>
      </w:pPr>
      <w:proofErr w:type="gramStart"/>
      <w:r>
        <w:rPr>
          <w:rFonts w:ascii="Courier New"/>
        </w:rPr>
        <w:t>print(</w:t>
      </w:r>
      <w:proofErr w:type="gramEnd"/>
      <w:r>
        <w:rPr>
          <w:rFonts w:ascii="Courier New"/>
        </w:rPr>
        <w:t xml:space="preserve">"file </w:t>
      </w:r>
      <w:r>
        <w:rPr>
          <w:rFonts w:ascii="Courier New"/>
          <w:spacing w:val="-2"/>
        </w:rPr>
        <w:t>created")</w:t>
      </w:r>
    </w:p>
    <w:p w14:paraId="7E265214" w14:textId="77777777" w:rsidR="000C2409" w:rsidRDefault="005E3753">
      <w:pPr>
        <w:pStyle w:val="Heading1"/>
        <w:spacing w:before="116"/>
      </w:pPr>
      <w:proofErr w:type="spellStart"/>
      <w:r>
        <w:rPr>
          <w:spacing w:val="-2"/>
        </w:rPr>
        <w:t>load_data</w:t>
      </w:r>
      <w:proofErr w:type="spellEnd"/>
    </w:p>
    <w:p w14:paraId="1F27C56D" w14:textId="77777777" w:rsidR="000C2409" w:rsidRDefault="005E3753" w:rsidP="00252F29">
      <w:pPr>
        <w:pStyle w:val="BodyText"/>
        <w:spacing w:before="124" w:line="360" w:lineRule="auto"/>
        <w:ind w:left="700" w:right="797"/>
      </w:pPr>
      <w:r>
        <w:t>Loads data from a CSV file into the IGEM database. This process does not update existing data, it only inserts new records.</w:t>
      </w:r>
    </w:p>
    <w:p w14:paraId="53CD9953" w14:textId="77777777" w:rsidR="000C2409" w:rsidRDefault="005E3753" w:rsidP="00252F29">
      <w:pPr>
        <w:pStyle w:val="BodyText"/>
        <w:spacing w:before="120" w:line="360" w:lineRule="auto"/>
        <w:ind w:left="700"/>
      </w:pPr>
      <w:r>
        <w:rPr>
          <w:spacing w:val="-2"/>
        </w:rPr>
        <w:t>Parameters:</w:t>
      </w:r>
    </w:p>
    <w:p w14:paraId="117FDDDF" w14:textId="77777777" w:rsidR="000C2409" w:rsidRDefault="005E3753" w:rsidP="00252F29">
      <w:pPr>
        <w:pStyle w:val="Heading1"/>
        <w:numPr>
          <w:ilvl w:val="0"/>
          <w:numId w:val="2"/>
        </w:numPr>
        <w:tabs>
          <w:tab w:val="left" w:pos="1159"/>
        </w:tabs>
        <w:spacing w:before="183" w:line="360" w:lineRule="auto"/>
        <w:ind w:left="1159" w:hanging="179"/>
      </w:pPr>
      <w:r>
        <w:t xml:space="preserve">table: </w:t>
      </w:r>
      <w:r>
        <w:rPr>
          <w:spacing w:val="-5"/>
        </w:rPr>
        <w:t>str</w:t>
      </w:r>
    </w:p>
    <w:p w14:paraId="716F69E2" w14:textId="77777777" w:rsidR="000C2409" w:rsidRDefault="005E3753" w:rsidP="00252F29">
      <w:pPr>
        <w:pStyle w:val="BodyText"/>
        <w:spacing w:before="50" w:line="360" w:lineRule="auto"/>
        <w:ind w:left="1560" w:right="797"/>
      </w:pPr>
      <w:proofErr w:type="spellStart"/>
      <w:r>
        <w:t>datasource</w:t>
      </w:r>
      <w:proofErr w:type="spellEnd"/>
      <w:r>
        <w:t>,</w:t>
      </w:r>
      <w:r>
        <w:rPr>
          <w:spacing w:val="40"/>
        </w:rPr>
        <w:t xml:space="preserve"> </w:t>
      </w:r>
      <w:r>
        <w:t>connector,</w:t>
      </w:r>
      <w:r>
        <w:rPr>
          <w:spacing w:val="40"/>
        </w:rPr>
        <w:t xml:space="preserve"> </w:t>
      </w:r>
      <w:proofErr w:type="spellStart"/>
      <w:r>
        <w:t>ds_column</w:t>
      </w:r>
      <w:proofErr w:type="spellEnd"/>
      <w:r>
        <w:t>,</w:t>
      </w:r>
      <w:r>
        <w:rPr>
          <w:spacing w:val="40"/>
        </w:rPr>
        <w:t xml:space="preserve"> </w:t>
      </w:r>
      <w:proofErr w:type="spellStart"/>
      <w:r>
        <w:t>term_group</w:t>
      </w:r>
      <w:proofErr w:type="spellEnd"/>
      <w:r>
        <w:t>,</w:t>
      </w:r>
      <w:r>
        <w:rPr>
          <w:spacing w:val="40"/>
        </w:rPr>
        <w:t xml:space="preserve"> </w:t>
      </w:r>
      <w:proofErr w:type="spellStart"/>
      <w:r>
        <w:t>term_category</w:t>
      </w:r>
      <w:proofErr w:type="spellEnd"/>
      <w:r>
        <w:t>,</w:t>
      </w:r>
      <w:r>
        <w:rPr>
          <w:spacing w:val="40"/>
        </w:rPr>
        <w:t xml:space="preserve"> </w:t>
      </w:r>
      <w:r>
        <w:t>term,</w:t>
      </w:r>
      <w:r>
        <w:rPr>
          <w:spacing w:val="40"/>
        </w:rPr>
        <w:t xml:space="preserve"> </w:t>
      </w:r>
      <w:r>
        <w:t>prefix,</w:t>
      </w:r>
      <w:r>
        <w:rPr>
          <w:spacing w:val="40"/>
        </w:rPr>
        <w:t xml:space="preserve"> </w:t>
      </w:r>
      <w:proofErr w:type="spellStart"/>
      <w:r>
        <w:t>wordterm</w:t>
      </w:r>
      <w:proofErr w:type="spellEnd"/>
      <w:r>
        <w:t>,</w:t>
      </w:r>
      <w:r>
        <w:rPr>
          <w:spacing w:val="40"/>
        </w:rPr>
        <w:t xml:space="preserve"> </w:t>
      </w:r>
      <w:proofErr w:type="spellStart"/>
      <w:r>
        <w:t>termmap</w:t>
      </w:r>
      <w:proofErr w:type="spellEnd"/>
      <w:r>
        <w:t xml:space="preserve">, </w:t>
      </w:r>
      <w:proofErr w:type="spellStart"/>
      <w:r>
        <w:rPr>
          <w:spacing w:val="-2"/>
        </w:rPr>
        <w:t>wordmap</w:t>
      </w:r>
      <w:proofErr w:type="spellEnd"/>
    </w:p>
    <w:p w14:paraId="27CAAF46" w14:textId="77777777" w:rsidR="000C2409" w:rsidRDefault="005E3753">
      <w:pPr>
        <w:pStyle w:val="Heading1"/>
        <w:numPr>
          <w:ilvl w:val="0"/>
          <w:numId w:val="2"/>
        </w:numPr>
        <w:tabs>
          <w:tab w:val="left" w:pos="1159"/>
        </w:tabs>
        <w:spacing w:before="89"/>
        <w:ind w:left="1159" w:hanging="179"/>
        <w:jc w:val="both"/>
      </w:pPr>
      <w:r>
        <w:t xml:space="preserve">path: </w:t>
      </w:r>
      <w:r>
        <w:rPr>
          <w:spacing w:val="-5"/>
        </w:rPr>
        <w:t>str</w:t>
      </w:r>
    </w:p>
    <w:p w14:paraId="25B2D657" w14:textId="77777777" w:rsidR="000C2409" w:rsidRDefault="005E3753" w:rsidP="00252F29">
      <w:pPr>
        <w:pStyle w:val="BodyText"/>
        <w:spacing w:before="50" w:line="360" w:lineRule="auto"/>
        <w:ind w:left="700" w:right="7230" w:firstLine="860"/>
        <w:jc w:val="both"/>
      </w:pPr>
      <w:r>
        <w:t>full</w:t>
      </w:r>
      <w:r>
        <w:rPr>
          <w:spacing w:val="-6"/>
        </w:rPr>
        <w:t xml:space="preserve"> </w:t>
      </w:r>
      <w:r>
        <w:t>path</w:t>
      </w:r>
      <w:r>
        <w:rPr>
          <w:spacing w:val="-6"/>
        </w:rPr>
        <w:t xml:space="preserve"> </w:t>
      </w:r>
      <w:r>
        <w:t>and</w:t>
      </w:r>
      <w:r>
        <w:rPr>
          <w:spacing w:val="-6"/>
        </w:rPr>
        <w:t xml:space="preserve"> </w:t>
      </w:r>
      <w:r>
        <w:t>file</w:t>
      </w:r>
      <w:r>
        <w:rPr>
          <w:spacing w:val="-6"/>
        </w:rPr>
        <w:t xml:space="preserve"> </w:t>
      </w:r>
      <w:r>
        <w:t>name</w:t>
      </w:r>
      <w:r>
        <w:rPr>
          <w:spacing w:val="-6"/>
        </w:rPr>
        <w:t xml:space="preserve"> </w:t>
      </w:r>
      <w:r>
        <w:t>to</w:t>
      </w:r>
      <w:r>
        <w:rPr>
          <w:spacing w:val="-6"/>
        </w:rPr>
        <w:t xml:space="preserve"> </w:t>
      </w:r>
      <w:r>
        <w:t>load Layout of data file:</w:t>
      </w:r>
    </w:p>
    <w:p w14:paraId="58D58D23" w14:textId="77777777" w:rsidR="000C2409" w:rsidRDefault="005E3753" w:rsidP="00252F29">
      <w:pPr>
        <w:pStyle w:val="Heading1"/>
        <w:numPr>
          <w:ilvl w:val="0"/>
          <w:numId w:val="2"/>
        </w:numPr>
        <w:tabs>
          <w:tab w:val="left" w:pos="1159"/>
        </w:tabs>
        <w:spacing w:before="116" w:line="360" w:lineRule="auto"/>
        <w:ind w:left="1159" w:hanging="179"/>
        <w:jc w:val="both"/>
      </w:pPr>
      <w:proofErr w:type="spellStart"/>
      <w:r>
        <w:rPr>
          <w:spacing w:val="-2"/>
        </w:rPr>
        <w:t>Datasource</w:t>
      </w:r>
      <w:proofErr w:type="spellEnd"/>
      <w:r>
        <w:rPr>
          <w:spacing w:val="-2"/>
        </w:rPr>
        <w:t>:</w:t>
      </w:r>
    </w:p>
    <w:p w14:paraId="13946723" w14:textId="77777777" w:rsidR="000C2409" w:rsidRDefault="005E3753" w:rsidP="00252F29">
      <w:pPr>
        <w:pStyle w:val="BodyText"/>
        <w:spacing w:before="50" w:line="360" w:lineRule="auto"/>
        <w:ind w:left="1560"/>
        <w:jc w:val="both"/>
      </w:pPr>
      <w:r>
        <w:t>(</w:t>
      </w:r>
      <w:proofErr w:type="spellStart"/>
      <w:proofErr w:type="gramStart"/>
      <w:r>
        <w:t>datasource</w:t>
      </w:r>
      <w:proofErr w:type="spellEnd"/>
      <w:proofErr w:type="gramEnd"/>
      <w:r>
        <w:t xml:space="preserve">, description, category, </w:t>
      </w:r>
      <w:r>
        <w:rPr>
          <w:spacing w:val="-2"/>
        </w:rPr>
        <w:t>website)</w:t>
      </w:r>
    </w:p>
    <w:p w14:paraId="3F456103" w14:textId="77777777" w:rsidR="000C2409" w:rsidRDefault="005E3753" w:rsidP="00252F29">
      <w:pPr>
        <w:pStyle w:val="Heading1"/>
        <w:numPr>
          <w:ilvl w:val="0"/>
          <w:numId w:val="2"/>
        </w:numPr>
        <w:tabs>
          <w:tab w:val="left" w:pos="1159"/>
        </w:tabs>
        <w:spacing w:line="360" w:lineRule="auto"/>
        <w:ind w:left="1159" w:hanging="179"/>
        <w:jc w:val="both"/>
      </w:pPr>
      <w:r>
        <w:rPr>
          <w:spacing w:val="-2"/>
        </w:rPr>
        <w:t>Connector:</w:t>
      </w:r>
    </w:p>
    <w:p w14:paraId="63A78BE0" w14:textId="77777777" w:rsidR="000C2409" w:rsidRDefault="005E3753" w:rsidP="00252F29">
      <w:pPr>
        <w:pStyle w:val="BodyText"/>
        <w:spacing w:before="50" w:line="360" w:lineRule="auto"/>
        <w:ind w:left="1560" w:right="797"/>
        <w:jc w:val="both"/>
      </w:pPr>
      <w:r>
        <w:t>(</w:t>
      </w:r>
      <w:proofErr w:type="gramStart"/>
      <w:r>
        <w:t>connector</w:t>
      </w:r>
      <w:proofErr w:type="gramEnd"/>
      <w:r>
        <w:t xml:space="preserve">, </w:t>
      </w:r>
      <w:proofErr w:type="spellStart"/>
      <w:r>
        <w:t>datasource</w:t>
      </w:r>
      <w:proofErr w:type="spellEnd"/>
      <w:r>
        <w:t xml:space="preserve">, description, </w:t>
      </w:r>
      <w:proofErr w:type="spellStart"/>
      <w:r>
        <w:t>update_ds</w:t>
      </w:r>
      <w:proofErr w:type="spellEnd"/>
      <w:r>
        <w:t xml:space="preserve">, </w:t>
      </w:r>
      <w:proofErr w:type="spellStart"/>
      <w:r>
        <w:t>source_path</w:t>
      </w:r>
      <w:proofErr w:type="spellEnd"/>
      <w:r>
        <w:t xml:space="preserve">, </w:t>
      </w:r>
      <w:proofErr w:type="spellStart"/>
      <w:r>
        <w:t>source_web</w:t>
      </w:r>
      <w:proofErr w:type="spellEnd"/>
      <w:r>
        <w:t xml:space="preserve">, </w:t>
      </w:r>
      <w:proofErr w:type="spellStart"/>
      <w:r>
        <w:t>source_compact</w:t>
      </w:r>
      <w:proofErr w:type="spellEnd"/>
      <w:r>
        <w:t xml:space="preserve">, </w:t>
      </w:r>
      <w:proofErr w:type="spellStart"/>
      <w:r>
        <w:t>source_file_name</w:t>
      </w:r>
      <w:proofErr w:type="spellEnd"/>
      <w:r>
        <w:t xml:space="preserve">, </w:t>
      </w:r>
      <w:proofErr w:type="spellStart"/>
      <w:r>
        <w:t>source_file_format</w:t>
      </w:r>
      <w:proofErr w:type="spellEnd"/>
      <w:r>
        <w:t xml:space="preserve">, </w:t>
      </w:r>
      <w:proofErr w:type="spellStart"/>
      <w:r>
        <w:t>source_file_sep</w:t>
      </w:r>
      <w:proofErr w:type="spellEnd"/>
      <w:r>
        <w:t xml:space="preserve">, </w:t>
      </w:r>
      <w:proofErr w:type="spellStart"/>
      <w:r>
        <w:t>source_file_skiprow</w:t>
      </w:r>
      <w:proofErr w:type="spellEnd"/>
      <w:r>
        <w:t xml:space="preserve">, </w:t>
      </w:r>
      <w:proofErr w:type="spellStart"/>
      <w:r>
        <w:t>target_file_name</w:t>
      </w:r>
      <w:proofErr w:type="spellEnd"/>
      <w:r>
        <w:t xml:space="preserve">, </w:t>
      </w:r>
      <w:proofErr w:type="spellStart"/>
      <w:r>
        <w:rPr>
          <w:spacing w:val="-2"/>
        </w:rPr>
        <w:t>target_file_format</w:t>
      </w:r>
      <w:proofErr w:type="spellEnd"/>
      <w:r>
        <w:rPr>
          <w:spacing w:val="-2"/>
        </w:rPr>
        <w:t>)</w:t>
      </w:r>
    </w:p>
    <w:p w14:paraId="2DADFDC6" w14:textId="77777777" w:rsidR="000C2409" w:rsidRDefault="005E3753" w:rsidP="00252F29">
      <w:pPr>
        <w:pStyle w:val="Heading1"/>
        <w:numPr>
          <w:ilvl w:val="0"/>
          <w:numId w:val="2"/>
        </w:numPr>
        <w:tabs>
          <w:tab w:val="left" w:pos="1159"/>
        </w:tabs>
        <w:spacing w:before="119" w:line="360" w:lineRule="auto"/>
        <w:ind w:left="1159" w:hanging="179"/>
        <w:jc w:val="both"/>
      </w:pPr>
      <w:proofErr w:type="spellStart"/>
      <w:r>
        <w:rPr>
          <w:spacing w:val="-2"/>
        </w:rPr>
        <w:t>Ds_column</w:t>
      </w:r>
      <w:proofErr w:type="spellEnd"/>
      <w:r>
        <w:rPr>
          <w:spacing w:val="-2"/>
        </w:rPr>
        <w:t>:</w:t>
      </w:r>
    </w:p>
    <w:p w14:paraId="06ED4FE7" w14:textId="77777777" w:rsidR="000C2409" w:rsidRDefault="005E3753" w:rsidP="00252F29">
      <w:pPr>
        <w:pStyle w:val="BodyText"/>
        <w:spacing w:before="49" w:line="360" w:lineRule="auto"/>
        <w:ind w:left="1560"/>
        <w:jc w:val="both"/>
      </w:pPr>
      <w:r>
        <w:t>(</w:t>
      </w:r>
      <w:proofErr w:type="gramStart"/>
      <w:r>
        <w:t>connector</w:t>
      </w:r>
      <w:proofErr w:type="gramEnd"/>
      <w:r>
        <w:t xml:space="preserve">, status, </w:t>
      </w:r>
      <w:proofErr w:type="spellStart"/>
      <w:r>
        <w:t>column_number</w:t>
      </w:r>
      <w:proofErr w:type="spellEnd"/>
      <w:r>
        <w:t xml:space="preserve">, </w:t>
      </w:r>
      <w:proofErr w:type="spellStart"/>
      <w:r>
        <w:t>column_name</w:t>
      </w:r>
      <w:proofErr w:type="spellEnd"/>
      <w:r>
        <w:t xml:space="preserve">, </w:t>
      </w:r>
      <w:proofErr w:type="spellStart"/>
      <w:r>
        <w:t>pre_value</w:t>
      </w:r>
      <w:proofErr w:type="spellEnd"/>
      <w:r>
        <w:t xml:space="preserve">, </w:t>
      </w:r>
      <w:proofErr w:type="spellStart"/>
      <w:r>
        <w:rPr>
          <w:spacing w:val="-2"/>
        </w:rPr>
        <w:t>single_word</w:t>
      </w:r>
      <w:proofErr w:type="spellEnd"/>
      <w:r>
        <w:rPr>
          <w:spacing w:val="-2"/>
        </w:rPr>
        <w:t>)</w:t>
      </w:r>
    </w:p>
    <w:p w14:paraId="591F0285" w14:textId="77777777" w:rsidR="000C2409" w:rsidRDefault="005E3753" w:rsidP="00252F29">
      <w:pPr>
        <w:pStyle w:val="Heading1"/>
        <w:numPr>
          <w:ilvl w:val="0"/>
          <w:numId w:val="2"/>
        </w:numPr>
        <w:tabs>
          <w:tab w:val="left" w:pos="1159"/>
        </w:tabs>
        <w:spacing w:line="360" w:lineRule="auto"/>
        <w:ind w:left="1159" w:hanging="179"/>
        <w:jc w:val="both"/>
      </w:pPr>
      <w:proofErr w:type="spellStart"/>
      <w:r>
        <w:rPr>
          <w:spacing w:val="-2"/>
        </w:rPr>
        <w:t>Term_group</w:t>
      </w:r>
      <w:proofErr w:type="spellEnd"/>
      <w:r>
        <w:rPr>
          <w:spacing w:val="-2"/>
        </w:rPr>
        <w:t>:</w:t>
      </w:r>
    </w:p>
    <w:p w14:paraId="15B08B99" w14:textId="77777777" w:rsidR="000C2409" w:rsidRDefault="005E3753" w:rsidP="00252F29">
      <w:pPr>
        <w:pStyle w:val="BodyText"/>
        <w:spacing w:before="50" w:line="360" w:lineRule="auto"/>
        <w:ind w:left="1560"/>
        <w:jc w:val="both"/>
      </w:pPr>
      <w:r>
        <w:t>(</w:t>
      </w:r>
      <w:proofErr w:type="spellStart"/>
      <w:proofErr w:type="gramStart"/>
      <w:r>
        <w:t>term</w:t>
      </w:r>
      <w:proofErr w:type="gramEnd"/>
      <w:r>
        <w:t>_group</w:t>
      </w:r>
      <w:proofErr w:type="spellEnd"/>
      <w:r>
        <w:t xml:space="preserve">, </w:t>
      </w:r>
      <w:r>
        <w:rPr>
          <w:spacing w:val="-2"/>
        </w:rPr>
        <w:t>description)</w:t>
      </w:r>
    </w:p>
    <w:p w14:paraId="30E839E9" w14:textId="77777777" w:rsidR="000C2409" w:rsidRDefault="005E3753" w:rsidP="00252F29">
      <w:pPr>
        <w:pStyle w:val="Heading1"/>
        <w:numPr>
          <w:ilvl w:val="0"/>
          <w:numId w:val="2"/>
        </w:numPr>
        <w:tabs>
          <w:tab w:val="left" w:pos="1159"/>
        </w:tabs>
        <w:spacing w:line="360" w:lineRule="auto"/>
        <w:ind w:left="1159" w:hanging="179"/>
        <w:jc w:val="both"/>
      </w:pPr>
      <w:proofErr w:type="spellStart"/>
      <w:r>
        <w:rPr>
          <w:spacing w:val="-2"/>
        </w:rPr>
        <w:t>Term_category</w:t>
      </w:r>
      <w:proofErr w:type="spellEnd"/>
      <w:r>
        <w:rPr>
          <w:spacing w:val="-2"/>
        </w:rPr>
        <w:t>:</w:t>
      </w:r>
    </w:p>
    <w:p w14:paraId="58026481" w14:textId="77777777" w:rsidR="000C2409" w:rsidRDefault="005E3753" w:rsidP="00252F29">
      <w:pPr>
        <w:pStyle w:val="BodyText"/>
        <w:spacing w:before="50" w:line="360" w:lineRule="auto"/>
        <w:ind w:left="1560"/>
        <w:jc w:val="both"/>
      </w:pPr>
      <w:r>
        <w:t>(</w:t>
      </w:r>
      <w:proofErr w:type="spellStart"/>
      <w:proofErr w:type="gramStart"/>
      <w:r>
        <w:t>term</w:t>
      </w:r>
      <w:proofErr w:type="gramEnd"/>
      <w:r>
        <w:t>_category</w:t>
      </w:r>
      <w:proofErr w:type="spellEnd"/>
      <w:r>
        <w:t xml:space="preserve">, </w:t>
      </w:r>
      <w:r>
        <w:rPr>
          <w:spacing w:val="-2"/>
        </w:rPr>
        <w:t>description)</w:t>
      </w:r>
    </w:p>
    <w:p w14:paraId="6ED67FED" w14:textId="77777777" w:rsidR="000C2409" w:rsidRDefault="005E3753" w:rsidP="00252F29">
      <w:pPr>
        <w:pStyle w:val="Heading1"/>
        <w:numPr>
          <w:ilvl w:val="0"/>
          <w:numId w:val="2"/>
        </w:numPr>
        <w:tabs>
          <w:tab w:val="left" w:pos="1159"/>
        </w:tabs>
        <w:spacing w:line="360" w:lineRule="auto"/>
        <w:ind w:left="1159" w:hanging="179"/>
        <w:jc w:val="both"/>
      </w:pPr>
      <w:r>
        <w:rPr>
          <w:spacing w:val="-2"/>
        </w:rPr>
        <w:t>Term:</w:t>
      </w:r>
    </w:p>
    <w:p w14:paraId="35F6A9D9" w14:textId="77777777" w:rsidR="000C2409" w:rsidRDefault="005E3753" w:rsidP="00252F29">
      <w:pPr>
        <w:pStyle w:val="BodyText"/>
        <w:spacing w:before="50" w:line="360" w:lineRule="auto"/>
        <w:ind w:left="1560"/>
        <w:jc w:val="both"/>
      </w:pPr>
      <w:r>
        <w:t>(</w:t>
      </w:r>
      <w:proofErr w:type="gramStart"/>
      <w:r>
        <w:t>term</w:t>
      </w:r>
      <w:proofErr w:type="gramEnd"/>
      <w:r>
        <w:t xml:space="preserve">, category, group, </w:t>
      </w:r>
      <w:r>
        <w:rPr>
          <w:spacing w:val="-2"/>
        </w:rPr>
        <w:t>description)</w:t>
      </w:r>
    </w:p>
    <w:p w14:paraId="52DEC252" w14:textId="77777777" w:rsidR="000C2409" w:rsidRDefault="005E3753" w:rsidP="00252F29">
      <w:pPr>
        <w:pStyle w:val="Heading1"/>
        <w:numPr>
          <w:ilvl w:val="0"/>
          <w:numId w:val="2"/>
        </w:numPr>
        <w:tabs>
          <w:tab w:val="left" w:pos="1159"/>
        </w:tabs>
        <w:spacing w:line="360" w:lineRule="auto"/>
        <w:ind w:left="1159" w:hanging="179"/>
        <w:jc w:val="both"/>
      </w:pPr>
      <w:r>
        <w:rPr>
          <w:spacing w:val="-2"/>
        </w:rPr>
        <w:t>Prefix:</w:t>
      </w:r>
    </w:p>
    <w:p w14:paraId="46D1B17C" w14:textId="77777777" w:rsidR="000C2409" w:rsidRDefault="005E3753" w:rsidP="00252F29">
      <w:pPr>
        <w:pStyle w:val="BodyText"/>
        <w:spacing w:before="50" w:line="360" w:lineRule="auto"/>
        <w:ind w:left="1560"/>
      </w:pPr>
      <w:r>
        <w:rPr>
          <w:spacing w:val="-2"/>
        </w:rPr>
        <w:t>(</w:t>
      </w:r>
      <w:proofErr w:type="spellStart"/>
      <w:proofErr w:type="gramStart"/>
      <w:r>
        <w:rPr>
          <w:spacing w:val="-2"/>
        </w:rPr>
        <w:t>pre</w:t>
      </w:r>
      <w:proofErr w:type="gramEnd"/>
      <w:r>
        <w:rPr>
          <w:spacing w:val="-2"/>
        </w:rPr>
        <w:t>_value</w:t>
      </w:r>
      <w:proofErr w:type="spellEnd"/>
      <w:r>
        <w:rPr>
          <w:spacing w:val="-2"/>
        </w:rPr>
        <w:t>)</w:t>
      </w:r>
    </w:p>
    <w:p w14:paraId="7592B8E3" w14:textId="77777777" w:rsidR="000C2409" w:rsidRDefault="005E3753" w:rsidP="00252F29">
      <w:pPr>
        <w:pStyle w:val="Heading1"/>
        <w:numPr>
          <w:ilvl w:val="0"/>
          <w:numId w:val="2"/>
        </w:numPr>
        <w:tabs>
          <w:tab w:val="left" w:pos="1159"/>
        </w:tabs>
        <w:spacing w:line="360" w:lineRule="auto"/>
        <w:ind w:left="1159" w:hanging="179"/>
      </w:pPr>
      <w:proofErr w:type="spellStart"/>
      <w:r>
        <w:rPr>
          <w:spacing w:val="-2"/>
        </w:rPr>
        <w:t>Wordterm</w:t>
      </w:r>
      <w:proofErr w:type="spellEnd"/>
      <w:r>
        <w:rPr>
          <w:spacing w:val="-2"/>
        </w:rPr>
        <w:t>:</w:t>
      </w:r>
    </w:p>
    <w:p w14:paraId="18CBCA50" w14:textId="77777777" w:rsidR="000C2409" w:rsidRDefault="005E3753" w:rsidP="00252F29">
      <w:pPr>
        <w:pStyle w:val="BodyText"/>
        <w:spacing w:before="50" w:line="360" w:lineRule="auto"/>
        <w:ind w:left="1560"/>
      </w:pPr>
      <w:r>
        <w:t>(</w:t>
      </w:r>
      <w:proofErr w:type="gramStart"/>
      <w:r>
        <w:t>term</w:t>
      </w:r>
      <w:proofErr w:type="gramEnd"/>
      <w:r>
        <w:t xml:space="preserve">, word, status, </w:t>
      </w:r>
      <w:r>
        <w:rPr>
          <w:spacing w:val="-2"/>
        </w:rPr>
        <w:t>commute)</w:t>
      </w:r>
    </w:p>
    <w:p w14:paraId="5D1D1DA0" w14:textId="77777777" w:rsidR="000C2409" w:rsidRDefault="005E3753" w:rsidP="00252F29">
      <w:pPr>
        <w:pStyle w:val="Heading1"/>
        <w:numPr>
          <w:ilvl w:val="0"/>
          <w:numId w:val="2"/>
        </w:numPr>
        <w:tabs>
          <w:tab w:val="left" w:pos="1159"/>
        </w:tabs>
        <w:spacing w:line="360" w:lineRule="auto"/>
        <w:ind w:left="1159" w:hanging="179"/>
      </w:pPr>
      <w:proofErr w:type="spellStart"/>
      <w:r>
        <w:rPr>
          <w:spacing w:val="-2"/>
        </w:rPr>
        <w:t>Termmap</w:t>
      </w:r>
      <w:proofErr w:type="spellEnd"/>
      <w:r>
        <w:rPr>
          <w:spacing w:val="-2"/>
        </w:rPr>
        <w:t>:</w:t>
      </w:r>
    </w:p>
    <w:p w14:paraId="410676AA" w14:textId="77777777" w:rsidR="000C2409" w:rsidRDefault="005E3753" w:rsidP="00252F29">
      <w:pPr>
        <w:pStyle w:val="BodyText"/>
        <w:spacing w:before="50" w:line="360" w:lineRule="auto"/>
        <w:ind w:left="1560"/>
      </w:pPr>
      <w:r>
        <w:t>(</w:t>
      </w:r>
      <w:proofErr w:type="spellStart"/>
      <w:proofErr w:type="gramStart"/>
      <w:r>
        <w:t>ckey</w:t>
      </w:r>
      <w:proofErr w:type="spellEnd"/>
      <w:proofErr w:type="gramEnd"/>
      <w:r>
        <w:t xml:space="preserve">, connector, term_1, term_2, </w:t>
      </w:r>
      <w:proofErr w:type="spellStart"/>
      <w:r>
        <w:rPr>
          <w:spacing w:val="-2"/>
        </w:rPr>
        <w:t>qtd_links</w:t>
      </w:r>
      <w:proofErr w:type="spellEnd"/>
      <w:r>
        <w:rPr>
          <w:spacing w:val="-2"/>
        </w:rPr>
        <w:t>)</w:t>
      </w:r>
    </w:p>
    <w:p w14:paraId="3003350B" w14:textId="77777777" w:rsidR="000C2409" w:rsidRDefault="005E3753" w:rsidP="00252F29">
      <w:pPr>
        <w:pStyle w:val="Heading1"/>
        <w:numPr>
          <w:ilvl w:val="0"/>
          <w:numId w:val="2"/>
        </w:numPr>
        <w:tabs>
          <w:tab w:val="left" w:pos="1159"/>
        </w:tabs>
        <w:spacing w:line="360" w:lineRule="auto"/>
        <w:ind w:left="1159" w:hanging="179"/>
      </w:pPr>
      <w:proofErr w:type="spellStart"/>
      <w:r>
        <w:rPr>
          <w:spacing w:val="-2"/>
        </w:rPr>
        <w:t>Wordmap</w:t>
      </w:r>
      <w:proofErr w:type="spellEnd"/>
      <w:r>
        <w:rPr>
          <w:spacing w:val="-2"/>
        </w:rPr>
        <w:t>:</w:t>
      </w:r>
    </w:p>
    <w:p w14:paraId="0616C64F" w14:textId="77777777" w:rsidR="000C2409" w:rsidRDefault="005E3753" w:rsidP="00252F29">
      <w:pPr>
        <w:pStyle w:val="BodyText"/>
        <w:spacing w:before="50" w:line="360" w:lineRule="auto"/>
        <w:ind w:left="1560"/>
      </w:pPr>
      <w:r>
        <w:t>(</w:t>
      </w:r>
      <w:proofErr w:type="spellStart"/>
      <w:proofErr w:type="gramStart"/>
      <w:r>
        <w:t>cword</w:t>
      </w:r>
      <w:proofErr w:type="spellEnd"/>
      <w:proofErr w:type="gramEnd"/>
      <w:r>
        <w:t xml:space="preserve">, </w:t>
      </w:r>
      <w:proofErr w:type="spellStart"/>
      <w:r>
        <w:t>datasource</w:t>
      </w:r>
      <w:proofErr w:type="spellEnd"/>
      <w:r>
        <w:t xml:space="preserve">, connector, term_1, term_2, word_1, word_2, </w:t>
      </w:r>
      <w:proofErr w:type="spellStart"/>
      <w:r>
        <w:rPr>
          <w:spacing w:val="-2"/>
        </w:rPr>
        <w:t>qtd_links</w:t>
      </w:r>
      <w:proofErr w:type="spellEnd"/>
      <w:r>
        <w:rPr>
          <w:spacing w:val="-2"/>
        </w:rPr>
        <w:t>)</w:t>
      </w:r>
    </w:p>
    <w:p w14:paraId="32C279F9" w14:textId="77777777" w:rsidR="000C2409" w:rsidRDefault="005E3753" w:rsidP="00252F29">
      <w:pPr>
        <w:pStyle w:val="BodyText"/>
        <w:spacing w:before="65" w:line="360" w:lineRule="auto"/>
        <w:ind w:left="700" w:right="797"/>
      </w:pPr>
      <w:r>
        <w:lastRenderedPageBreak/>
        <w:t>We</w:t>
      </w:r>
      <w:r>
        <w:rPr>
          <w:spacing w:val="-2"/>
        </w:rPr>
        <w:t xml:space="preserve"> </w:t>
      </w:r>
      <w:r>
        <w:t>can</w:t>
      </w:r>
      <w:r>
        <w:rPr>
          <w:spacing w:val="-2"/>
        </w:rPr>
        <w:t xml:space="preserve"> </w:t>
      </w:r>
      <w:r>
        <w:t>generate</w:t>
      </w:r>
      <w:r>
        <w:rPr>
          <w:spacing w:val="-2"/>
        </w:rPr>
        <w:t xml:space="preserve"> </w:t>
      </w:r>
      <w:r>
        <w:t>an</w:t>
      </w:r>
      <w:r>
        <w:rPr>
          <w:spacing w:val="-2"/>
        </w:rPr>
        <w:t xml:space="preserve"> </w:t>
      </w:r>
      <w:r>
        <w:t>example</w:t>
      </w:r>
      <w:r>
        <w:rPr>
          <w:spacing w:val="-2"/>
        </w:rPr>
        <w:t xml:space="preserve"> </w:t>
      </w:r>
      <w:r>
        <w:t>file</w:t>
      </w:r>
      <w:r>
        <w:rPr>
          <w:spacing w:val="-2"/>
        </w:rPr>
        <w:t xml:space="preserve"> </w:t>
      </w:r>
      <w:r>
        <w:t>with</w:t>
      </w:r>
      <w:r>
        <w:rPr>
          <w:spacing w:val="-2"/>
        </w:rPr>
        <w:t xml:space="preserve"> </w:t>
      </w:r>
      <w:r>
        <w:t>the</w:t>
      </w:r>
      <w:r>
        <w:rPr>
          <w:spacing w:val="-2"/>
        </w:rPr>
        <w:t xml:space="preserve"> </w:t>
      </w:r>
      <w:proofErr w:type="spellStart"/>
      <w:r>
        <w:t>get_</w:t>
      </w:r>
      <w:proofErr w:type="gramStart"/>
      <w:r>
        <w:t>data</w:t>
      </w:r>
      <w:proofErr w:type="spellEnd"/>
      <w:r>
        <w:t>(</w:t>
      </w:r>
      <w:proofErr w:type="gramEnd"/>
      <w:r>
        <w:t>)</w:t>
      </w:r>
      <w:r>
        <w:rPr>
          <w:spacing w:val="-2"/>
        </w:rPr>
        <w:t xml:space="preserve"> </w:t>
      </w:r>
      <w:r>
        <w:t>function</w:t>
      </w:r>
      <w:r>
        <w:rPr>
          <w:spacing w:val="-2"/>
        </w:rPr>
        <w:t xml:space="preserve"> </w:t>
      </w:r>
      <w:r>
        <w:t>and</w:t>
      </w:r>
      <w:r>
        <w:rPr>
          <w:spacing w:val="-2"/>
        </w:rPr>
        <w:t xml:space="preserve"> </w:t>
      </w:r>
      <w:r>
        <w:t>manipulate</w:t>
      </w:r>
      <w:r>
        <w:rPr>
          <w:spacing w:val="-2"/>
        </w:rPr>
        <w:t xml:space="preserve"> </w:t>
      </w:r>
      <w:r>
        <w:t>and</w:t>
      </w:r>
      <w:r>
        <w:rPr>
          <w:spacing w:val="-2"/>
        </w:rPr>
        <w:t xml:space="preserve"> </w:t>
      </w:r>
      <w:r>
        <w:t>load</w:t>
      </w:r>
      <w:r>
        <w:rPr>
          <w:spacing w:val="-2"/>
        </w:rPr>
        <w:t xml:space="preserve"> </w:t>
      </w:r>
      <w:r>
        <w:t>it</w:t>
      </w:r>
      <w:r>
        <w:rPr>
          <w:spacing w:val="-2"/>
        </w:rPr>
        <w:t xml:space="preserve"> </w:t>
      </w:r>
      <w:r>
        <w:t>with</w:t>
      </w:r>
      <w:r>
        <w:rPr>
          <w:spacing w:val="-2"/>
        </w:rPr>
        <w:t xml:space="preserve"> </w:t>
      </w:r>
      <w:r>
        <w:t>the</w:t>
      </w:r>
      <w:r>
        <w:rPr>
          <w:spacing w:val="-2"/>
        </w:rPr>
        <w:t xml:space="preserve"> </w:t>
      </w:r>
      <w:r>
        <w:t>new</w:t>
      </w:r>
      <w:r>
        <w:rPr>
          <w:spacing w:val="-2"/>
        </w:rPr>
        <w:t xml:space="preserve"> </w:t>
      </w:r>
      <w:r>
        <w:t xml:space="preserve">data. </w:t>
      </w:r>
      <w:r>
        <w:rPr>
          <w:spacing w:val="-2"/>
        </w:rPr>
        <w:t>Return:</w:t>
      </w:r>
    </w:p>
    <w:p w14:paraId="69CE24EA" w14:textId="77777777" w:rsidR="000C2409" w:rsidRDefault="005E3753" w:rsidP="00252F29">
      <w:pPr>
        <w:pStyle w:val="BodyText"/>
        <w:spacing w:line="360" w:lineRule="auto"/>
        <w:ind w:left="700" w:right="2317"/>
      </w:pPr>
      <w:r>
        <w:t>Boolean:</w:t>
      </w:r>
      <w:r>
        <w:rPr>
          <w:spacing w:val="-3"/>
        </w:rPr>
        <w:t xml:space="preserve"> </w:t>
      </w:r>
      <w:r>
        <w:t>(TRUE</w:t>
      </w:r>
      <w:r>
        <w:rPr>
          <w:spacing w:val="-3"/>
        </w:rPr>
        <w:t xml:space="preserve"> </w:t>
      </w:r>
      <w:r>
        <w:t>if</w:t>
      </w:r>
      <w:r>
        <w:rPr>
          <w:spacing w:val="-3"/>
        </w:rPr>
        <w:t xml:space="preserve"> </w:t>
      </w:r>
      <w:r>
        <w:t>the</w:t>
      </w:r>
      <w:r>
        <w:rPr>
          <w:spacing w:val="-3"/>
        </w:rPr>
        <w:t xml:space="preserve"> </w:t>
      </w:r>
      <w:r>
        <w:t>process</w:t>
      </w:r>
      <w:r>
        <w:rPr>
          <w:spacing w:val="-3"/>
        </w:rPr>
        <w:t xml:space="preserve"> </w:t>
      </w:r>
      <w:r>
        <w:t>occurred</w:t>
      </w:r>
      <w:r>
        <w:rPr>
          <w:spacing w:val="-3"/>
        </w:rPr>
        <w:t xml:space="preserve"> </w:t>
      </w:r>
      <w:r>
        <w:t>without</w:t>
      </w:r>
      <w:r>
        <w:rPr>
          <w:spacing w:val="-3"/>
        </w:rPr>
        <w:t xml:space="preserve"> </w:t>
      </w:r>
      <w:r>
        <w:t>errors</w:t>
      </w:r>
      <w:r>
        <w:rPr>
          <w:spacing w:val="-3"/>
        </w:rPr>
        <w:t xml:space="preserve"> </w:t>
      </w:r>
      <w:r>
        <w:t>and</w:t>
      </w:r>
      <w:r>
        <w:rPr>
          <w:spacing w:val="-3"/>
        </w:rPr>
        <w:t xml:space="preserve"> </w:t>
      </w:r>
      <w:r>
        <w:t>FALSE</w:t>
      </w:r>
      <w:r>
        <w:rPr>
          <w:spacing w:val="-3"/>
        </w:rPr>
        <w:t xml:space="preserve"> </w:t>
      </w:r>
      <w:r>
        <w:t>if</w:t>
      </w:r>
      <w:r>
        <w:rPr>
          <w:spacing w:val="-3"/>
        </w:rPr>
        <w:t xml:space="preserve"> </w:t>
      </w:r>
      <w:r>
        <w:t>had</w:t>
      </w:r>
      <w:r>
        <w:rPr>
          <w:spacing w:val="-3"/>
        </w:rPr>
        <w:t xml:space="preserve"> </w:t>
      </w:r>
      <w:r>
        <w:t>some</w:t>
      </w:r>
      <w:r>
        <w:rPr>
          <w:spacing w:val="-3"/>
        </w:rPr>
        <w:t xml:space="preserve"> </w:t>
      </w:r>
      <w:r>
        <w:t xml:space="preserve">errors). </w:t>
      </w:r>
      <w:r>
        <w:rPr>
          <w:spacing w:val="-2"/>
        </w:rPr>
        <w:t>Examples:</w:t>
      </w:r>
    </w:p>
    <w:p w14:paraId="246B0E95" w14:textId="77777777" w:rsidR="000C2409" w:rsidRDefault="005E3753" w:rsidP="00252F29">
      <w:pPr>
        <w:pStyle w:val="BodyText"/>
        <w:spacing w:before="33"/>
        <w:ind w:left="1440"/>
        <w:rPr>
          <w:rFonts w:ascii="Courier New"/>
        </w:rPr>
      </w:pPr>
      <w:r>
        <w:rPr>
          <w:rFonts w:ascii="Courier New"/>
        </w:rPr>
        <w:t xml:space="preserve">&gt;&gt;&gt; from </w:t>
      </w:r>
      <w:proofErr w:type="spellStart"/>
      <w:proofErr w:type="gramStart"/>
      <w:r>
        <w:rPr>
          <w:rFonts w:ascii="Courier New"/>
        </w:rPr>
        <w:t>igem.server</w:t>
      </w:r>
      <w:proofErr w:type="spellEnd"/>
      <w:proofErr w:type="gramEnd"/>
      <w:r>
        <w:rPr>
          <w:rFonts w:ascii="Courier New"/>
        </w:rPr>
        <w:t xml:space="preserve"> import </w:t>
      </w:r>
      <w:proofErr w:type="spellStart"/>
      <w:r>
        <w:rPr>
          <w:rFonts w:ascii="Courier New"/>
          <w:spacing w:val="-5"/>
        </w:rPr>
        <w:t>sql</w:t>
      </w:r>
      <w:proofErr w:type="spellEnd"/>
    </w:p>
    <w:p w14:paraId="3A1B4159" w14:textId="77777777" w:rsidR="000C2409" w:rsidRDefault="005E3753" w:rsidP="00252F29">
      <w:pPr>
        <w:pStyle w:val="BodyText"/>
        <w:spacing w:before="13"/>
        <w:ind w:left="1440"/>
        <w:rPr>
          <w:rFonts w:ascii="Courier New"/>
        </w:rPr>
      </w:pPr>
      <w:r>
        <w:rPr>
          <w:rFonts w:ascii="Courier New"/>
        </w:rPr>
        <w:t xml:space="preserve">&gt;&gt;&gt; </w:t>
      </w:r>
      <w:proofErr w:type="spellStart"/>
      <w:proofErr w:type="gramStart"/>
      <w:r>
        <w:rPr>
          <w:rFonts w:ascii="Courier New"/>
          <w:spacing w:val="-2"/>
        </w:rPr>
        <w:t>sql.load</w:t>
      </w:r>
      <w:proofErr w:type="gramEnd"/>
      <w:r>
        <w:rPr>
          <w:rFonts w:ascii="Courier New"/>
          <w:spacing w:val="-2"/>
        </w:rPr>
        <w:t>_data</w:t>
      </w:r>
      <w:proofErr w:type="spellEnd"/>
      <w:r>
        <w:rPr>
          <w:rFonts w:ascii="Courier New"/>
          <w:spacing w:val="-2"/>
        </w:rPr>
        <w:t>(</w:t>
      </w:r>
    </w:p>
    <w:p w14:paraId="42A6B74B" w14:textId="77777777" w:rsidR="000C2409" w:rsidRDefault="005E3753" w:rsidP="00252F29">
      <w:pPr>
        <w:pStyle w:val="BodyText"/>
        <w:spacing w:before="14" w:line="254" w:lineRule="auto"/>
        <w:ind w:left="2160" w:right="4003"/>
        <w:rPr>
          <w:rFonts w:ascii="Courier New" w:hAnsi="Courier New"/>
        </w:rPr>
      </w:pPr>
      <w:r>
        <w:rPr>
          <w:rFonts w:ascii="Courier New" w:hAnsi="Courier New"/>
          <w:spacing w:val="-2"/>
        </w:rPr>
        <w:t>table="</w:t>
      </w:r>
      <w:proofErr w:type="spellStart"/>
      <w:r>
        <w:rPr>
          <w:rFonts w:ascii="Courier New" w:hAnsi="Courier New"/>
          <w:spacing w:val="-2"/>
        </w:rPr>
        <w:t>datasource</w:t>
      </w:r>
      <w:proofErr w:type="spellEnd"/>
      <w:r>
        <w:rPr>
          <w:rFonts w:ascii="Courier New" w:hAnsi="Courier New"/>
          <w:spacing w:val="-2"/>
        </w:rPr>
        <w:t>” path</w:t>
      </w:r>
      <w:proofErr w:type="gramStart"/>
      <w:r>
        <w:rPr>
          <w:rFonts w:ascii="Courier New" w:hAnsi="Courier New"/>
          <w:spacing w:val="-2"/>
        </w:rPr>
        <w:t>=”{</w:t>
      </w:r>
      <w:proofErr w:type="spellStart"/>
      <w:proofErr w:type="gramEnd"/>
      <w:r>
        <w:rPr>
          <w:rFonts w:ascii="Courier New" w:hAnsi="Courier New"/>
          <w:spacing w:val="-2"/>
        </w:rPr>
        <w:t>your_path</w:t>
      </w:r>
      <w:proofErr w:type="spellEnd"/>
      <w:r>
        <w:rPr>
          <w:rFonts w:ascii="Courier New" w:hAnsi="Courier New"/>
          <w:spacing w:val="-2"/>
        </w:rPr>
        <w:t>}/datasource.csv”</w:t>
      </w:r>
    </w:p>
    <w:p w14:paraId="10D2886C" w14:textId="77777777" w:rsidR="000C2409" w:rsidRDefault="005E3753" w:rsidP="00252F29">
      <w:pPr>
        <w:spacing w:line="226" w:lineRule="exact"/>
        <w:ind w:left="2160"/>
        <w:rPr>
          <w:rFonts w:ascii="Courier New"/>
          <w:sz w:val="20"/>
        </w:rPr>
      </w:pPr>
      <w:r>
        <w:rPr>
          <w:rFonts w:ascii="Courier New"/>
          <w:sz w:val="20"/>
        </w:rPr>
        <w:t>)</w:t>
      </w:r>
    </w:p>
    <w:p w14:paraId="77C85858" w14:textId="77777777" w:rsidR="000C2409" w:rsidRDefault="005E3753">
      <w:pPr>
        <w:pStyle w:val="Heading1"/>
        <w:spacing w:before="115"/>
      </w:pPr>
      <w:proofErr w:type="spellStart"/>
      <w:r>
        <w:rPr>
          <w:spacing w:val="-2"/>
        </w:rPr>
        <w:t>delete_data</w:t>
      </w:r>
      <w:proofErr w:type="spellEnd"/>
    </w:p>
    <w:p w14:paraId="5BF22240" w14:textId="77777777" w:rsidR="000C2409" w:rsidRDefault="005E3753" w:rsidP="00252F29">
      <w:pPr>
        <w:pStyle w:val="BodyText"/>
        <w:spacing w:before="124" w:line="360" w:lineRule="auto"/>
        <w:ind w:left="700" w:right="797"/>
        <w:jc w:val="both"/>
      </w:pPr>
      <w:r>
        <w:t xml:space="preserve">Allows deleting a record from the given table. The deletion will be carried out in all records related to the informed parameter. For example, if we delete a </w:t>
      </w:r>
      <w:proofErr w:type="spellStart"/>
      <w:r>
        <w:t>datasource</w:t>
      </w:r>
      <w:proofErr w:type="spellEnd"/>
      <w:r>
        <w:t xml:space="preserve">, the connectors, </w:t>
      </w:r>
      <w:proofErr w:type="spellStart"/>
      <w:r>
        <w:t>ds_columns</w:t>
      </w:r>
      <w:proofErr w:type="spellEnd"/>
      <w:r>
        <w:t xml:space="preserve">, and </w:t>
      </w:r>
      <w:proofErr w:type="spellStart"/>
      <w:r>
        <w:t>termmap</w:t>
      </w:r>
      <w:proofErr w:type="spellEnd"/>
      <w:r>
        <w:t xml:space="preserve"> associated with the </w:t>
      </w:r>
      <w:proofErr w:type="spellStart"/>
      <w:r>
        <w:t>datasource</w:t>
      </w:r>
      <w:proofErr w:type="spellEnd"/>
      <w:r>
        <w:t xml:space="preserve"> will be deleted.</w:t>
      </w:r>
    </w:p>
    <w:p w14:paraId="7318DBDF" w14:textId="77777777" w:rsidR="000C2409" w:rsidRDefault="005E3753" w:rsidP="00252F29">
      <w:pPr>
        <w:pStyle w:val="BodyText"/>
        <w:spacing w:before="121" w:line="360" w:lineRule="auto"/>
        <w:ind w:left="700"/>
      </w:pPr>
      <w:r>
        <w:rPr>
          <w:spacing w:val="-2"/>
        </w:rPr>
        <w:t>Parameters:</w:t>
      </w:r>
    </w:p>
    <w:p w14:paraId="1BB7E610" w14:textId="77777777" w:rsidR="000C2409" w:rsidRDefault="005E3753" w:rsidP="00252F29">
      <w:pPr>
        <w:pStyle w:val="BodyText"/>
        <w:spacing w:before="125" w:line="360" w:lineRule="auto"/>
        <w:ind w:left="700" w:right="797"/>
        <w:jc w:val="both"/>
      </w:pPr>
      <w:r>
        <w:t>Only</w:t>
      </w:r>
      <w:r>
        <w:rPr>
          <w:spacing w:val="-2"/>
        </w:rPr>
        <w:t xml:space="preserve"> </w:t>
      </w:r>
      <w:r>
        <w:t>the</w:t>
      </w:r>
      <w:r>
        <w:rPr>
          <w:spacing w:val="-2"/>
        </w:rPr>
        <w:t xml:space="preserve"> </w:t>
      </w:r>
      <w:r>
        <w:t>table</w:t>
      </w:r>
      <w:r>
        <w:rPr>
          <w:spacing w:val="-2"/>
        </w:rPr>
        <w:t xml:space="preserve"> </w:t>
      </w:r>
      <w:r>
        <w:t>parameter</w:t>
      </w:r>
      <w:r>
        <w:rPr>
          <w:spacing w:val="-2"/>
        </w:rPr>
        <w:t xml:space="preserve"> </w:t>
      </w:r>
      <w:r>
        <w:t>will</w:t>
      </w:r>
      <w:r>
        <w:rPr>
          <w:spacing w:val="-2"/>
        </w:rPr>
        <w:t xml:space="preserve"> </w:t>
      </w:r>
      <w:r>
        <w:t>always</w:t>
      </w:r>
      <w:r>
        <w:rPr>
          <w:spacing w:val="-2"/>
        </w:rPr>
        <w:t xml:space="preserve"> </w:t>
      </w:r>
      <w:r>
        <w:t>be</w:t>
      </w:r>
      <w:r>
        <w:rPr>
          <w:spacing w:val="-2"/>
        </w:rPr>
        <w:t xml:space="preserve"> </w:t>
      </w:r>
      <w:r>
        <w:t>requested,</w:t>
      </w:r>
      <w:r>
        <w:rPr>
          <w:spacing w:val="-2"/>
        </w:rPr>
        <w:t xml:space="preserve"> </w:t>
      </w:r>
      <w:r>
        <w:t>the</w:t>
      </w:r>
      <w:r>
        <w:rPr>
          <w:spacing w:val="-2"/>
        </w:rPr>
        <w:t xml:space="preserve"> </w:t>
      </w:r>
      <w:r>
        <w:t>others</w:t>
      </w:r>
      <w:r>
        <w:rPr>
          <w:spacing w:val="-2"/>
        </w:rPr>
        <w:t xml:space="preserve"> </w:t>
      </w:r>
      <w:r>
        <w:t>will</w:t>
      </w:r>
      <w:r>
        <w:rPr>
          <w:spacing w:val="-2"/>
        </w:rPr>
        <w:t xml:space="preserve"> </w:t>
      </w:r>
      <w:r>
        <w:t>depend</w:t>
      </w:r>
      <w:r>
        <w:rPr>
          <w:spacing w:val="-2"/>
        </w:rPr>
        <w:t xml:space="preserve"> </w:t>
      </w:r>
      <w:r>
        <w:t>on</w:t>
      </w:r>
      <w:r>
        <w:rPr>
          <w:spacing w:val="-2"/>
        </w:rPr>
        <w:t xml:space="preserve"> </w:t>
      </w:r>
      <w:r>
        <w:t>the</w:t>
      </w:r>
      <w:r>
        <w:rPr>
          <w:spacing w:val="-2"/>
        </w:rPr>
        <w:t xml:space="preserve"> </w:t>
      </w:r>
      <w:r>
        <w:t>selected</w:t>
      </w:r>
      <w:r>
        <w:rPr>
          <w:spacing w:val="-2"/>
        </w:rPr>
        <w:t xml:space="preserve"> </w:t>
      </w:r>
      <w:r>
        <w:t>table,</w:t>
      </w:r>
      <w:r>
        <w:rPr>
          <w:spacing w:val="-2"/>
        </w:rPr>
        <w:t xml:space="preserve"> </w:t>
      </w:r>
      <w:r>
        <w:t>functioning</w:t>
      </w:r>
      <w:r>
        <w:rPr>
          <w:spacing w:val="-2"/>
        </w:rPr>
        <w:t xml:space="preserve"> </w:t>
      </w:r>
      <w:r>
        <w:t>as</w:t>
      </w:r>
      <w:r>
        <w:rPr>
          <w:spacing w:val="-2"/>
        </w:rPr>
        <w:t xml:space="preserve"> </w:t>
      </w:r>
      <w:r>
        <w:t>a record that will be eliminated.</w:t>
      </w:r>
    </w:p>
    <w:p w14:paraId="7901A496" w14:textId="77777777" w:rsidR="000C2409" w:rsidRDefault="005E3753" w:rsidP="00252F29">
      <w:pPr>
        <w:pStyle w:val="ListParagraph"/>
        <w:numPr>
          <w:ilvl w:val="0"/>
          <w:numId w:val="2"/>
        </w:numPr>
        <w:tabs>
          <w:tab w:val="left" w:pos="1159"/>
        </w:tabs>
        <w:spacing w:before="180" w:line="360" w:lineRule="auto"/>
        <w:ind w:left="1159" w:hanging="179"/>
        <w:rPr>
          <w:sz w:val="20"/>
        </w:rPr>
      </w:pPr>
      <w:r>
        <w:rPr>
          <w:sz w:val="20"/>
        </w:rPr>
        <w:t xml:space="preserve">table: </w:t>
      </w:r>
      <w:r>
        <w:rPr>
          <w:spacing w:val="-5"/>
          <w:sz w:val="20"/>
        </w:rPr>
        <w:t>str</w:t>
      </w:r>
    </w:p>
    <w:p w14:paraId="50F1A410" w14:textId="7A9A476B" w:rsidR="000C2409" w:rsidRDefault="005E3753" w:rsidP="00252F29">
      <w:pPr>
        <w:pStyle w:val="BodyText"/>
        <w:spacing w:before="50" w:line="360" w:lineRule="auto"/>
        <w:ind w:left="980" w:right="797"/>
        <w:jc w:val="both"/>
      </w:pPr>
      <w:r>
        <w:t>(</w:t>
      </w:r>
      <w:proofErr w:type="spellStart"/>
      <w:r>
        <w:t>datasource</w:t>
      </w:r>
      <w:proofErr w:type="spellEnd"/>
      <w:r>
        <w:t>,</w:t>
      </w:r>
      <w:r>
        <w:rPr>
          <w:spacing w:val="31"/>
        </w:rPr>
        <w:t xml:space="preserve"> </w:t>
      </w:r>
      <w:r>
        <w:t>connector,</w:t>
      </w:r>
      <w:r>
        <w:rPr>
          <w:spacing w:val="31"/>
        </w:rPr>
        <w:t xml:space="preserve"> </w:t>
      </w:r>
      <w:proofErr w:type="spellStart"/>
      <w:r>
        <w:t>ds_column</w:t>
      </w:r>
      <w:proofErr w:type="spellEnd"/>
      <w:r>
        <w:t>,</w:t>
      </w:r>
      <w:r>
        <w:rPr>
          <w:spacing w:val="31"/>
        </w:rPr>
        <w:t xml:space="preserve"> </w:t>
      </w:r>
      <w:proofErr w:type="spellStart"/>
      <w:r>
        <w:t>term_group</w:t>
      </w:r>
      <w:proofErr w:type="spellEnd"/>
      <w:r>
        <w:t>,</w:t>
      </w:r>
      <w:r>
        <w:rPr>
          <w:spacing w:val="31"/>
        </w:rPr>
        <w:t xml:space="preserve"> </w:t>
      </w:r>
      <w:proofErr w:type="spellStart"/>
      <w:r>
        <w:t>term_category</w:t>
      </w:r>
      <w:proofErr w:type="spellEnd"/>
      <w:r>
        <w:t>,</w:t>
      </w:r>
      <w:r>
        <w:rPr>
          <w:spacing w:val="31"/>
        </w:rPr>
        <w:t xml:space="preserve"> </w:t>
      </w:r>
      <w:r>
        <w:t>term,</w:t>
      </w:r>
      <w:r>
        <w:rPr>
          <w:spacing w:val="31"/>
        </w:rPr>
        <w:t xml:space="preserve"> </w:t>
      </w:r>
      <w:r>
        <w:t>prefix,</w:t>
      </w:r>
      <w:r>
        <w:rPr>
          <w:spacing w:val="31"/>
        </w:rPr>
        <w:t xml:space="preserve"> </w:t>
      </w:r>
      <w:proofErr w:type="spellStart"/>
      <w:r>
        <w:t>wordterm</w:t>
      </w:r>
      <w:proofErr w:type="spellEnd"/>
      <w:r>
        <w:t>,</w:t>
      </w:r>
      <w:r>
        <w:rPr>
          <w:spacing w:val="31"/>
        </w:rPr>
        <w:t xml:space="preserve"> </w:t>
      </w:r>
      <w:proofErr w:type="spellStart"/>
      <w:r>
        <w:t>termmap</w:t>
      </w:r>
      <w:proofErr w:type="spellEnd"/>
      <w:r>
        <w:t>,</w:t>
      </w:r>
      <w:r>
        <w:rPr>
          <w:spacing w:val="31"/>
        </w:rPr>
        <w:t xml:space="preserve"> </w:t>
      </w:r>
      <w:proofErr w:type="spellStart"/>
      <w:r>
        <w:t>wordmap</w:t>
      </w:r>
      <w:proofErr w:type="spellEnd"/>
      <w:r>
        <w:t>, workflow)</w:t>
      </w:r>
      <w:r>
        <w:rPr>
          <w:spacing w:val="41"/>
        </w:rPr>
        <w:t xml:space="preserve"> </w:t>
      </w:r>
      <w:r>
        <w:t>-</w:t>
      </w:r>
      <w:r>
        <w:rPr>
          <w:spacing w:val="41"/>
        </w:rPr>
        <w:t xml:space="preserve"> </w:t>
      </w:r>
      <w:proofErr w:type="spellStart"/>
      <w:r>
        <w:t>datasource</w:t>
      </w:r>
      <w:proofErr w:type="spellEnd"/>
      <w:r>
        <w:t>:</w:t>
      </w:r>
      <w:r>
        <w:rPr>
          <w:spacing w:val="41"/>
        </w:rPr>
        <w:t xml:space="preserve"> </w:t>
      </w:r>
      <w:proofErr w:type="spellStart"/>
      <w:r>
        <w:t>Dict</w:t>
      </w:r>
      <w:proofErr w:type="spellEnd"/>
      <w:r>
        <w:t>{“</w:t>
      </w:r>
      <w:proofErr w:type="spellStart"/>
      <w:r>
        <w:t>str”:list</w:t>
      </w:r>
      <w:proofErr w:type="spellEnd"/>
      <w:r>
        <w:t>[”str”]}</w:t>
      </w:r>
      <w:r>
        <w:rPr>
          <w:spacing w:val="41"/>
        </w:rPr>
        <w:t xml:space="preserve"> </w:t>
      </w:r>
      <w:r>
        <w:t>-</w:t>
      </w:r>
      <w:r>
        <w:rPr>
          <w:spacing w:val="41"/>
        </w:rPr>
        <w:t xml:space="preserve"> </w:t>
      </w:r>
      <w:r>
        <w:t>connector:</w:t>
      </w:r>
      <w:r>
        <w:rPr>
          <w:spacing w:val="41"/>
        </w:rPr>
        <w:t xml:space="preserve"> </w:t>
      </w:r>
      <w:proofErr w:type="spellStart"/>
      <w:r>
        <w:t>Dict</w:t>
      </w:r>
      <w:proofErr w:type="spellEnd"/>
      <w:r>
        <w:t>{“</w:t>
      </w:r>
      <w:proofErr w:type="spellStart"/>
      <w:r>
        <w:t>str”:list</w:t>
      </w:r>
      <w:proofErr w:type="spellEnd"/>
      <w:r>
        <w:t>[”str”]}</w:t>
      </w:r>
      <w:r>
        <w:rPr>
          <w:spacing w:val="41"/>
        </w:rPr>
        <w:t xml:space="preserve"> </w:t>
      </w:r>
      <w:r>
        <w:t>-</w:t>
      </w:r>
      <w:r>
        <w:rPr>
          <w:spacing w:val="41"/>
        </w:rPr>
        <w:t xml:space="preserve"> </w:t>
      </w:r>
      <w:r>
        <w:t>word:</w:t>
      </w:r>
      <w:r>
        <w:rPr>
          <w:spacing w:val="41"/>
        </w:rPr>
        <w:t xml:space="preserve"> </w:t>
      </w:r>
      <w:proofErr w:type="spellStart"/>
      <w:r>
        <w:t>Dict</w:t>
      </w:r>
      <w:proofErr w:type="spellEnd"/>
      <w:r>
        <w:t>{“</w:t>
      </w:r>
      <w:proofErr w:type="spellStart"/>
      <w:r>
        <w:t>str”:list</w:t>
      </w:r>
      <w:proofErr w:type="spellEnd"/>
      <w:r>
        <w:t>[”str”]}</w:t>
      </w:r>
      <w:r>
        <w:rPr>
          <w:spacing w:val="41"/>
        </w:rPr>
        <w:t xml:space="preserve"> </w:t>
      </w:r>
      <w:r>
        <w:t>-</w:t>
      </w:r>
      <w:r>
        <w:rPr>
          <w:spacing w:val="41"/>
        </w:rPr>
        <w:t xml:space="preserve"> </w:t>
      </w:r>
      <w:r>
        <w:rPr>
          <w:spacing w:val="-2"/>
        </w:rPr>
        <w:t>term:</w:t>
      </w:r>
      <w:r w:rsidR="00252F29">
        <w:rPr>
          <w:spacing w:val="-2"/>
        </w:rPr>
        <w:t xml:space="preserve"> </w:t>
      </w:r>
      <w:proofErr w:type="spellStart"/>
      <w:r>
        <w:rPr>
          <w:spacing w:val="-2"/>
        </w:rPr>
        <w:t>Dict</w:t>
      </w:r>
      <w:proofErr w:type="spellEnd"/>
      <w:r>
        <w:rPr>
          <w:spacing w:val="-2"/>
        </w:rPr>
        <w:t>{“</w:t>
      </w:r>
      <w:proofErr w:type="spellStart"/>
      <w:r>
        <w:rPr>
          <w:spacing w:val="-2"/>
        </w:rPr>
        <w:t>str”:list</w:t>
      </w:r>
      <w:proofErr w:type="spellEnd"/>
      <w:r>
        <w:rPr>
          <w:spacing w:val="-2"/>
        </w:rPr>
        <w:t>[”str”]}</w:t>
      </w:r>
      <w:r>
        <w:tab/>
      </w:r>
      <w:r>
        <w:rPr>
          <w:spacing w:val="-10"/>
        </w:rPr>
        <w:t>-</w:t>
      </w:r>
      <w:r>
        <w:tab/>
      </w:r>
      <w:proofErr w:type="spellStart"/>
      <w:r>
        <w:rPr>
          <w:spacing w:val="-2"/>
        </w:rPr>
        <w:t>term_category</w:t>
      </w:r>
      <w:proofErr w:type="spellEnd"/>
      <w:r>
        <w:rPr>
          <w:spacing w:val="-2"/>
        </w:rPr>
        <w:t>:</w:t>
      </w:r>
      <w:r>
        <w:tab/>
      </w:r>
      <w:proofErr w:type="spellStart"/>
      <w:r>
        <w:rPr>
          <w:spacing w:val="-2"/>
        </w:rPr>
        <w:t>Dict</w:t>
      </w:r>
      <w:proofErr w:type="spellEnd"/>
      <w:r>
        <w:rPr>
          <w:spacing w:val="-2"/>
        </w:rPr>
        <w:t>{“</w:t>
      </w:r>
      <w:proofErr w:type="spellStart"/>
      <w:r>
        <w:rPr>
          <w:spacing w:val="-2"/>
        </w:rPr>
        <w:t>str”:list</w:t>
      </w:r>
      <w:proofErr w:type="spellEnd"/>
      <w:r>
        <w:rPr>
          <w:spacing w:val="-2"/>
        </w:rPr>
        <w:t>[”str”]}</w:t>
      </w:r>
      <w:r>
        <w:tab/>
      </w:r>
      <w:r>
        <w:rPr>
          <w:spacing w:val="-10"/>
        </w:rPr>
        <w:t>-</w:t>
      </w:r>
      <w:r>
        <w:tab/>
      </w:r>
      <w:proofErr w:type="spellStart"/>
      <w:r>
        <w:rPr>
          <w:spacing w:val="-2"/>
        </w:rPr>
        <w:t>term_group</w:t>
      </w:r>
      <w:proofErr w:type="spellEnd"/>
      <w:r>
        <w:rPr>
          <w:spacing w:val="-2"/>
        </w:rPr>
        <w:t>:</w:t>
      </w:r>
      <w:r>
        <w:tab/>
      </w:r>
      <w:proofErr w:type="spellStart"/>
      <w:r>
        <w:rPr>
          <w:spacing w:val="-2"/>
        </w:rPr>
        <w:t>Dict</w:t>
      </w:r>
      <w:proofErr w:type="spellEnd"/>
      <w:r>
        <w:rPr>
          <w:spacing w:val="-2"/>
        </w:rPr>
        <w:t>{“</w:t>
      </w:r>
      <w:proofErr w:type="spellStart"/>
      <w:r>
        <w:rPr>
          <w:spacing w:val="-2"/>
        </w:rPr>
        <w:t>str”:list</w:t>
      </w:r>
      <w:proofErr w:type="spellEnd"/>
      <w:r>
        <w:rPr>
          <w:spacing w:val="-2"/>
        </w:rPr>
        <w:t>[”str”]}</w:t>
      </w:r>
      <w:r>
        <w:tab/>
      </w:r>
      <w:r>
        <w:rPr>
          <w:spacing w:val="-10"/>
        </w:rPr>
        <w:t>-</w:t>
      </w:r>
      <w:r>
        <w:tab/>
      </w:r>
      <w:r>
        <w:rPr>
          <w:spacing w:val="-2"/>
        </w:rPr>
        <w:t xml:space="preserve">prefix: </w:t>
      </w:r>
      <w:proofErr w:type="spellStart"/>
      <w:r>
        <w:rPr>
          <w:spacing w:val="-2"/>
        </w:rPr>
        <w:t>Dict</w:t>
      </w:r>
      <w:proofErr w:type="spellEnd"/>
      <w:r>
        <w:rPr>
          <w:spacing w:val="-2"/>
        </w:rPr>
        <w:t>{“</w:t>
      </w:r>
      <w:proofErr w:type="spellStart"/>
      <w:r>
        <w:rPr>
          <w:spacing w:val="-2"/>
        </w:rPr>
        <w:t>str”:list</w:t>
      </w:r>
      <w:proofErr w:type="spellEnd"/>
      <w:r>
        <w:rPr>
          <w:spacing w:val="-2"/>
        </w:rPr>
        <w:t>[”str”]}</w:t>
      </w:r>
    </w:p>
    <w:p w14:paraId="71416449" w14:textId="77777777" w:rsidR="000C2409" w:rsidRDefault="005E3753" w:rsidP="00252F29">
      <w:pPr>
        <w:pStyle w:val="BodyText"/>
        <w:spacing w:before="92" w:line="360" w:lineRule="auto"/>
        <w:ind w:left="700" w:right="797"/>
        <w:jc w:val="both"/>
      </w:pPr>
      <w:r>
        <w:t>(Filter argument. It is used to filter the field, with the dictionary key being the selection argument and the dictionary value being the field selected as the filter. Without this parameter, the function will return all values of the field.)</w:t>
      </w:r>
    </w:p>
    <w:p w14:paraId="74B127A6" w14:textId="77777777" w:rsidR="000C2409" w:rsidRDefault="005E3753" w:rsidP="00252F29">
      <w:pPr>
        <w:pStyle w:val="BodyText"/>
        <w:spacing w:before="120" w:line="360" w:lineRule="auto"/>
        <w:ind w:left="700"/>
      </w:pPr>
      <w:r>
        <w:rPr>
          <w:spacing w:val="-2"/>
        </w:rPr>
        <w:t>Return:</w:t>
      </w:r>
    </w:p>
    <w:p w14:paraId="4B4AFCAC" w14:textId="77777777" w:rsidR="000C2409" w:rsidRDefault="005E3753" w:rsidP="00252F29">
      <w:pPr>
        <w:pStyle w:val="BodyText"/>
        <w:spacing w:before="125" w:line="360" w:lineRule="auto"/>
        <w:ind w:left="700" w:right="2317"/>
      </w:pPr>
      <w:r>
        <w:t>Boolean:</w:t>
      </w:r>
      <w:r>
        <w:rPr>
          <w:spacing w:val="-3"/>
        </w:rPr>
        <w:t xml:space="preserve"> </w:t>
      </w:r>
      <w:r>
        <w:t>(TRUE</w:t>
      </w:r>
      <w:r>
        <w:rPr>
          <w:spacing w:val="-3"/>
        </w:rPr>
        <w:t xml:space="preserve"> </w:t>
      </w:r>
      <w:r>
        <w:t>if</w:t>
      </w:r>
      <w:r>
        <w:rPr>
          <w:spacing w:val="-3"/>
        </w:rPr>
        <w:t xml:space="preserve"> </w:t>
      </w:r>
      <w:r>
        <w:t>the</w:t>
      </w:r>
      <w:r>
        <w:rPr>
          <w:spacing w:val="-3"/>
        </w:rPr>
        <w:t xml:space="preserve"> </w:t>
      </w:r>
      <w:r>
        <w:t>process</w:t>
      </w:r>
      <w:r>
        <w:rPr>
          <w:spacing w:val="-3"/>
        </w:rPr>
        <w:t xml:space="preserve"> </w:t>
      </w:r>
      <w:r>
        <w:t>occurred</w:t>
      </w:r>
      <w:r>
        <w:rPr>
          <w:spacing w:val="-3"/>
        </w:rPr>
        <w:t xml:space="preserve"> </w:t>
      </w:r>
      <w:r>
        <w:t>without</w:t>
      </w:r>
      <w:r>
        <w:rPr>
          <w:spacing w:val="-3"/>
        </w:rPr>
        <w:t xml:space="preserve"> </w:t>
      </w:r>
      <w:r>
        <w:t>errors</w:t>
      </w:r>
      <w:r>
        <w:rPr>
          <w:spacing w:val="-3"/>
        </w:rPr>
        <w:t xml:space="preserve"> </w:t>
      </w:r>
      <w:r>
        <w:t>and</w:t>
      </w:r>
      <w:r>
        <w:rPr>
          <w:spacing w:val="-3"/>
        </w:rPr>
        <w:t xml:space="preserve"> </w:t>
      </w:r>
      <w:r>
        <w:t>FALSE</w:t>
      </w:r>
      <w:r>
        <w:rPr>
          <w:spacing w:val="-3"/>
        </w:rPr>
        <w:t xml:space="preserve"> </w:t>
      </w:r>
      <w:r>
        <w:t>if</w:t>
      </w:r>
      <w:r>
        <w:rPr>
          <w:spacing w:val="-3"/>
        </w:rPr>
        <w:t xml:space="preserve"> </w:t>
      </w:r>
      <w:r>
        <w:t>had</w:t>
      </w:r>
      <w:r>
        <w:rPr>
          <w:spacing w:val="-3"/>
        </w:rPr>
        <w:t xml:space="preserve"> </w:t>
      </w:r>
      <w:r>
        <w:t>some</w:t>
      </w:r>
      <w:r>
        <w:rPr>
          <w:spacing w:val="-3"/>
        </w:rPr>
        <w:t xml:space="preserve"> </w:t>
      </w:r>
      <w:r>
        <w:t xml:space="preserve">errors). </w:t>
      </w:r>
      <w:r>
        <w:rPr>
          <w:spacing w:val="-2"/>
        </w:rPr>
        <w:t>Examples:</w:t>
      </w:r>
    </w:p>
    <w:p w14:paraId="16CC2595" w14:textId="77777777" w:rsidR="000C2409" w:rsidRDefault="005E3753" w:rsidP="00252F29">
      <w:pPr>
        <w:pStyle w:val="BodyText"/>
        <w:spacing w:before="32"/>
        <w:ind w:left="1440"/>
        <w:rPr>
          <w:rFonts w:ascii="Courier New"/>
        </w:rPr>
      </w:pPr>
      <w:r>
        <w:rPr>
          <w:rFonts w:ascii="Courier New"/>
        </w:rPr>
        <w:t xml:space="preserve">&gt;&gt;&gt; from </w:t>
      </w:r>
      <w:proofErr w:type="spellStart"/>
      <w:proofErr w:type="gramStart"/>
      <w:r>
        <w:rPr>
          <w:rFonts w:ascii="Courier New"/>
        </w:rPr>
        <w:t>igem.server</w:t>
      </w:r>
      <w:proofErr w:type="spellEnd"/>
      <w:proofErr w:type="gramEnd"/>
      <w:r>
        <w:rPr>
          <w:rFonts w:ascii="Courier New"/>
        </w:rPr>
        <w:t xml:space="preserve"> import </w:t>
      </w:r>
      <w:proofErr w:type="spellStart"/>
      <w:r>
        <w:rPr>
          <w:rFonts w:ascii="Courier New"/>
          <w:spacing w:val="-5"/>
        </w:rPr>
        <w:t>sql</w:t>
      </w:r>
      <w:proofErr w:type="spellEnd"/>
    </w:p>
    <w:p w14:paraId="30CA8977" w14:textId="77777777" w:rsidR="000C2409" w:rsidRDefault="005E3753" w:rsidP="00252F29">
      <w:pPr>
        <w:pStyle w:val="BodyText"/>
        <w:spacing w:before="14" w:line="254" w:lineRule="auto"/>
        <w:ind w:left="2160" w:right="6721" w:hanging="721"/>
        <w:rPr>
          <w:rFonts w:ascii="Courier New"/>
        </w:rPr>
      </w:pPr>
      <w:r>
        <w:rPr>
          <w:rFonts w:ascii="Courier New"/>
        </w:rPr>
        <w:t xml:space="preserve">&gt;&gt;&gt; </w:t>
      </w:r>
      <w:proofErr w:type="spellStart"/>
      <w:proofErr w:type="gramStart"/>
      <w:r>
        <w:rPr>
          <w:rFonts w:ascii="Courier New"/>
        </w:rPr>
        <w:t>sql.delete</w:t>
      </w:r>
      <w:proofErr w:type="gramEnd"/>
      <w:r>
        <w:rPr>
          <w:rFonts w:ascii="Courier New"/>
        </w:rPr>
        <w:t>_data</w:t>
      </w:r>
      <w:proofErr w:type="spellEnd"/>
      <w:r>
        <w:rPr>
          <w:rFonts w:ascii="Courier New"/>
        </w:rPr>
        <w:t xml:space="preserve">( </w:t>
      </w:r>
      <w:r>
        <w:rPr>
          <w:rFonts w:ascii="Courier New"/>
          <w:spacing w:val="-2"/>
        </w:rPr>
        <w:t>table='</w:t>
      </w:r>
      <w:proofErr w:type="spellStart"/>
      <w:r>
        <w:rPr>
          <w:rFonts w:ascii="Courier New"/>
          <w:spacing w:val="-2"/>
        </w:rPr>
        <w:t>datasource</w:t>
      </w:r>
      <w:proofErr w:type="spellEnd"/>
      <w:r>
        <w:rPr>
          <w:rFonts w:ascii="Courier New"/>
          <w:spacing w:val="-2"/>
        </w:rPr>
        <w:t>',</w:t>
      </w:r>
    </w:p>
    <w:p w14:paraId="650866E1" w14:textId="77777777" w:rsidR="000C2409" w:rsidRDefault="005E3753" w:rsidP="00252F29">
      <w:pPr>
        <w:pStyle w:val="BodyText"/>
        <w:spacing w:line="226" w:lineRule="exact"/>
        <w:ind w:left="2160"/>
        <w:rPr>
          <w:rFonts w:ascii="Courier New"/>
        </w:rPr>
      </w:pPr>
      <w:proofErr w:type="spellStart"/>
      <w:r>
        <w:rPr>
          <w:rFonts w:ascii="Courier New"/>
        </w:rPr>
        <w:t>datasource</w:t>
      </w:r>
      <w:proofErr w:type="spellEnd"/>
      <w:proofErr w:type="gramStart"/>
      <w:r>
        <w:rPr>
          <w:rFonts w:ascii="Courier New"/>
        </w:rPr>
        <w:t>={</w:t>
      </w:r>
      <w:proofErr w:type="gramEnd"/>
      <w:r>
        <w:rPr>
          <w:rFonts w:ascii="Courier New"/>
        </w:rPr>
        <w:t>'</w:t>
      </w:r>
      <w:proofErr w:type="spellStart"/>
      <w:r>
        <w:rPr>
          <w:rFonts w:ascii="Courier New"/>
        </w:rPr>
        <w:t>datasource</w:t>
      </w:r>
      <w:proofErr w:type="spellEnd"/>
      <w:r>
        <w:rPr>
          <w:rFonts w:ascii="Courier New"/>
          <w:spacing w:val="60"/>
          <w:w w:val="150"/>
          <w:u w:val="single"/>
        </w:rPr>
        <w:t xml:space="preserve"> </w:t>
      </w:r>
      <w:r>
        <w:rPr>
          <w:rFonts w:ascii="Courier New"/>
        </w:rPr>
        <w:t xml:space="preserve">in': </w:t>
      </w:r>
      <w:r>
        <w:rPr>
          <w:rFonts w:ascii="Courier New"/>
          <w:spacing w:val="-2"/>
        </w:rPr>
        <w:t>[ds_01]}</w:t>
      </w:r>
    </w:p>
    <w:p w14:paraId="0E5FBEFA" w14:textId="77777777" w:rsidR="000C2409" w:rsidRDefault="005E3753" w:rsidP="00252F29">
      <w:pPr>
        <w:spacing w:before="13"/>
        <w:ind w:left="2160"/>
        <w:rPr>
          <w:rFonts w:ascii="Courier New"/>
          <w:sz w:val="20"/>
        </w:rPr>
      </w:pPr>
      <w:r>
        <w:rPr>
          <w:rFonts w:ascii="Courier New"/>
          <w:sz w:val="20"/>
        </w:rPr>
        <w:t>)</w:t>
      </w:r>
    </w:p>
    <w:p w14:paraId="0A2E2C41" w14:textId="77777777" w:rsidR="000C2409" w:rsidRDefault="005E3753">
      <w:pPr>
        <w:pStyle w:val="Heading1"/>
        <w:spacing w:before="116"/>
      </w:pPr>
      <w:proofErr w:type="spellStart"/>
      <w:r>
        <w:rPr>
          <w:spacing w:val="-2"/>
        </w:rPr>
        <w:t>truncate_table</w:t>
      </w:r>
      <w:proofErr w:type="spellEnd"/>
    </w:p>
    <w:p w14:paraId="28646C44" w14:textId="67256725" w:rsidR="000C2409" w:rsidRDefault="00252F29" w:rsidP="00252F29">
      <w:pPr>
        <w:pStyle w:val="BodyText"/>
        <w:spacing w:before="124" w:line="360" w:lineRule="auto"/>
        <w:ind w:left="700" w:right="797"/>
        <w:jc w:val="both"/>
      </w:pPr>
      <w:r>
        <w:t>W</w:t>
      </w:r>
      <w:r w:rsidR="005E3753">
        <w:t>ill delete all records from a table, never use this function, with excess if the need is to restart a new instance of the database, free up log table space or in test environments.</w:t>
      </w:r>
    </w:p>
    <w:p w14:paraId="2F9A3E74" w14:textId="77777777" w:rsidR="000C2409" w:rsidRDefault="005E3753" w:rsidP="00252F29">
      <w:pPr>
        <w:pStyle w:val="BodyText"/>
        <w:spacing w:before="120" w:line="360" w:lineRule="auto"/>
        <w:ind w:left="700"/>
      </w:pPr>
      <w:r>
        <w:rPr>
          <w:spacing w:val="-2"/>
        </w:rPr>
        <w:t>Parameters:</w:t>
      </w:r>
    </w:p>
    <w:p w14:paraId="4B5AA222" w14:textId="77777777" w:rsidR="000C2409" w:rsidRDefault="005E3753" w:rsidP="00252F29">
      <w:pPr>
        <w:pStyle w:val="Heading1"/>
        <w:numPr>
          <w:ilvl w:val="0"/>
          <w:numId w:val="2"/>
        </w:numPr>
        <w:tabs>
          <w:tab w:val="left" w:pos="1159"/>
        </w:tabs>
        <w:spacing w:before="183" w:line="360" w:lineRule="auto"/>
        <w:ind w:left="1159" w:hanging="179"/>
      </w:pPr>
      <w:r>
        <w:t xml:space="preserve">table: </w:t>
      </w:r>
      <w:r>
        <w:rPr>
          <w:spacing w:val="-5"/>
        </w:rPr>
        <w:t>str</w:t>
      </w:r>
    </w:p>
    <w:p w14:paraId="6F0AE2D1" w14:textId="77777777" w:rsidR="000C2409" w:rsidRDefault="005E3753" w:rsidP="00252F29">
      <w:pPr>
        <w:pStyle w:val="BodyText"/>
        <w:spacing w:before="50" w:line="360" w:lineRule="auto"/>
        <w:ind w:left="1560" w:right="797"/>
      </w:pPr>
      <w:r>
        <w:t>(</w:t>
      </w:r>
      <w:proofErr w:type="spellStart"/>
      <w:proofErr w:type="gramStart"/>
      <w:r>
        <w:t>datasource</w:t>
      </w:r>
      <w:proofErr w:type="spellEnd"/>
      <w:proofErr w:type="gramEnd"/>
      <w:r>
        <w:t xml:space="preserve">, connector, </w:t>
      </w:r>
      <w:proofErr w:type="spellStart"/>
      <w:r>
        <w:t>dst</w:t>
      </w:r>
      <w:proofErr w:type="spellEnd"/>
      <w:r>
        <w:t xml:space="preserve">, </w:t>
      </w:r>
      <w:proofErr w:type="spellStart"/>
      <w:r>
        <w:t>term_group</w:t>
      </w:r>
      <w:proofErr w:type="spellEnd"/>
      <w:r>
        <w:t xml:space="preserve">, </w:t>
      </w:r>
      <w:proofErr w:type="spellStart"/>
      <w:r>
        <w:t>term_category</w:t>
      </w:r>
      <w:proofErr w:type="spellEnd"/>
      <w:r>
        <w:t xml:space="preserve">, term, prefix, </w:t>
      </w:r>
      <w:proofErr w:type="spellStart"/>
      <w:r>
        <w:t>wordterm</w:t>
      </w:r>
      <w:proofErr w:type="spellEnd"/>
      <w:r>
        <w:t xml:space="preserve">, </w:t>
      </w:r>
      <w:proofErr w:type="spellStart"/>
      <w:r>
        <w:t>termmap</w:t>
      </w:r>
      <w:proofErr w:type="spellEnd"/>
      <w:r>
        <w:t xml:space="preserve">, </w:t>
      </w:r>
      <w:proofErr w:type="spellStart"/>
      <w:r>
        <w:t>wordmap</w:t>
      </w:r>
      <w:proofErr w:type="spellEnd"/>
      <w:r>
        <w:t>, workflow, logs)</w:t>
      </w:r>
    </w:p>
    <w:p w14:paraId="0FAC5E6B" w14:textId="77777777" w:rsidR="000C2409" w:rsidRDefault="005E3753" w:rsidP="00252F29">
      <w:pPr>
        <w:pStyle w:val="BodyText"/>
        <w:spacing w:before="61" w:line="360" w:lineRule="auto"/>
        <w:ind w:left="700" w:right="797"/>
      </w:pPr>
      <w:r>
        <w:t>If inform table</w:t>
      </w:r>
      <w:proofErr w:type="gramStart"/>
      <w:r>
        <w:t>=”all</w:t>
      </w:r>
      <w:proofErr w:type="gramEnd"/>
      <w:r>
        <w:t>”, the function will truncate all table on GE database. The other tables of the IGEM system will be maintained.</w:t>
      </w:r>
    </w:p>
    <w:p w14:paraId="62AEF753" w14:textId="77777777" w:rsidR="000C2409" w:rsidRDefault="005E3753" w:rsidP="00252F29">
      <w:pPr>
        <w:pStyle w:val="BodyText"/>
        <w:spacing w:before="120" w:line="360" w:lineRule="auto"/>
        <w:ind w:left="700"/>
      </w:pPr>
      <w:r>
        <w:rPr>
          <w:spacing w:val="-2"/>
        </w:rPr>
        <w:t>Return:</w:t>
      </w:r>
    </w:p>
    <w:p w14:paraId="6D531DCA" w14:textId="77777777" w:rsidR="000C2409" w:rsidRDefault="005E3753" w:rsidP="00252F29">
      <w:pPr>
        <w:pStyle w:val="BodyText"/>
        <w:spacing w:before="125" w:line="360" w:lineRule="auto"/>
        <w:ind w:left="700" w:right="2317"/>
      </w:pPr>
      <w:r>
        <w:lastRenderedPageBreak/>
        <w:t>Boolean:</w:t>
      </w:r>
      <w:r>
        <w:rPr>
          <w:spacing w:val="-3"/>
        </w:rPr>
        <w:t xml:space="preserve"> </w:t>
      </w:r>
      <w:r>
        <w:t>(TRUE</w:t>
      </w:r>
      <w:r>
        <w:rPr>
          <w:spacing w:val="-3"/>
        </w:rPr>
        <w:t xml:space="preserve"> </w:t>
      </w:r>
      <w:r>
        <w:t>if</w:t>
      </w:r>
      <w:r>
        <w:rPr>
          <w:spacing w:val="-3"/>
        </w:rPr>
        <w:t xml:space="preserve"> </w:t>
      </w:r>
      <w:r>
        <w:t>the</w:t>
      </w:r>
      <w:r>
        <w:rPr>
          <w:spacing w:val="-3"/>
        </w:rPr>
        <w:t xml:space="preserve"> </w:t>
      </w:r>
      <w:r>
        <w:t>process</w:t>
      </w:r>
      <w:r>
        <w:rPr>
          <w:spacing w:val="-3"/>
        </w:rPr>
        <w:t xml:space="preserve"> </w:t>
      </w:r>
      <w:r>
        <w:t>occurred</w:t>
      </w:r>
      <w:r>
        <w:rPr>
          <w:spacing w:val="-3"/>
        </w:rPr>
        <w:t xml:space="preserve"> </w:t>
      </w:r>
      <w:r>
        <w:t>without</w:t>
      </w:r>
      <w:r>
        <w:rPr>
          <w:spacing w:val="-3"/>
        </w:rPr>
        <w:t xml:space="preserve"> </w:t>
      </w:r>
      <w:r>
        <w:t>errors</w:t>
      </w:r>
      <w:r>
        <w:rPr>
          <w:spacing w:val="-3"/>
        </w:rPr>
        <w:t xml:space="preserve"> </w:t>
      </w:r>
      <w:r>
        <w:t>and</w:t>
      </w:r>
      <w:r>
        <w:rPr>
          <w:spacing w:val="-3"/>
        </w:rPr>
        <w:t xml:space="preserve"> </w:t>
      </w:r>
      <w:r>
        <w:t>FALSE</w:t>
      </w:r>
      <w:r>
        <w:rPr>
          <w:spacing w:val="-3"/>
        </w:rPr>
        <w:t xml:space="preserve"> </w:t>
      </w:r>
      <w:r>
        <w:t>if</w:t>
      </w:r>
      <w:r>
        <w:rPr>
          <w:spacing w:val="-3"/>
        </w:rPr>
        <w:t xml:space="preserve"> </w:t>
      </w:r>
      <w:r>
        <w:t>had</w:t>
      </w:r>
      <w:r>
        <w:rPr>
          <w:spacing w:val="-3"/>
        </w:rPr>
        <w:t xml:space="preserve"> </w:t>
      </w:r>
      <w:r>
        <w:t>some</w:t>
      </w:r>
      <w:r>
        <w:rPr>
          <w:spacing w:val="-3"/>
        </w:rPr>
        <w:t xml:space="preserve"> </w:t>
      </w:r>
      <w:r>
        <w:t xml:space="preserve">errors). </w:t>
      </w:r>
      <w:r>
        <w:rPr>
          <w:spacing w:val="-2"/>
        </w:rPr>
        <w:t>Examples:</w:t>
      </w:r>
    </w:p>
    <w:p w14:paraId="28AACB24" w14:textId="77777777" w:rsidR="000C2409" w:rsidRDefault="005E3753" w:rsidP="00252F29">
      <w:pPr>
        <w:pStyle w:val="BodyText"/>
        <w:spacing w:before="32"/>
        <w:ind w:left="1440"/>
        <w:rPr>
          <w:rFonts w:ascii="Courier New"/>
        </w:rPr>
      </w:pPr>
      <w:r>
        <w:rPr>
          <w:rFonts w:ascii="Courier New"/>
        </w:rPr>
        <w:t xml:space="preserve">&gt;&gt;&gt; from </w:t>
      </w:r>
      <w:proofErr w:type="spellStart"/>
      <w:proofErr w:type="gramStart"/>
      <w:r>
        <w:rPr>
          <w:rFonts w:ascii="Courier New"/>
        </w:rPr>
        <w:t>igem.server</w:t>
      </w:r>
      <w:proofErr w:type="spellEnd"/>
      <w:proofErr w:type="gramEnd"/>
      <w:r>
        <w:rPr>
          <w:rFonts w:ascii="Courier New"/>
        </w:rPr>
        <w:t xml:space="preserve"> import </w:t>
      </w:r>
      <w:proofErr w:type="spellStart"/>
      <w:r>
        <w:rPr>
          <w:rFonts w:ascii="Courier New"/>
          <w:spacing w:val="-5"/>
        </w:rPr>
        <w:t>sql</w:t>
      </w:r>
      <w:proofErr w:type="spellEnd"/>
    </w:p>
    <w:p w14:paraId="3B3FE830" w14:textId="77777777" w:rsidR="000C2409" w:rsidRDefault="005E3753" w:rsidP="00252F29">
      <w:pPr>
        <w:pStyle w:val="BodyText"/>
        <w:spacing w:before="14"/>
        <w:ind w:left="1440"/>
        <w:rPr>
          <w:rFonts w:ascii="Courier New"/>
        </w:rPr>
      </w:pPr>
      <w:r>
        <w:rPr>
          <w:rFonts w:ascii="Courier New"/>
        </w:rPr>
        <w:t xml:space="preserve">&gt;&gt;&gt; </w:t>
      </w:r>
      <w:proofErr w:type="spellStart"/>
      <w:proofErr w:type="gramStart"/>
      <w:r>
        <w:rPr>
          <w:rFonts w:ascii="Courier New"/>
          <w:spacing w:val="-2"/>
        </w:rPr>
        <w:t>sql.truncate</w:t>
      </w:r>
      <w:proofErr w:type="gramEnd"/>
      <w:r>
        <w:rPr>
          <w:rFonts w:ascii="Courier New"/>
          <w:spacing w:val="-2"/>
        </w:rPr>
        <w:t>_table</w:t>
      </w:r>
      <w:proofErr w:type="spellEnd"/>
      <w:r>
        <w:rPr>
          <w:rFonts w:ascii="Courier New"/>
          <w:spacing w:val="-2"/>
        </w:rPr>
        <w:t>(</w:t>
      </w:r>
    </w:p>
    <w:p w14:paraId="1DBB578D" w14:textId="77777777" w:rsidR="000C2409" w:rsidRDefault="005E3753" w:rsidP="00252F29">
      <w:pPr>
        <w:pStyle w:val="BodyText"/>
        <w:spacing w:before="13"/>
        <w:ind w:left="2520"/>
        <w:rPr>
          <w:rFonts w:ascii="Courier New"/>
        </w:rPr>
      </w:pPr>
      <w:r>
        <w:rPr>
          <w:rFonts w:ascii="Courier New"/>
          <w:spacing w:val="-2"/>
        </w:rPr>
        <w:t>table='</w:t>
      </w:r>
      <w:proofErr w:type="spellStart"/>
      <w:r>
        <w:rPr>
          <w:rFonts w:ascii="Courier New"/>
          <w:spacing w:val="-2"/>
        </w:rPr>
        <w:t>datasource</w:t>
      </w:r>
      <w:proofErr w:type="spellEnd"/>
      <w:r>
        <w:rPr>
          <w:rFonts w:ascii="Courier New"/>
          <w:spacing w:val="-2"/>
        </w:rPr>
        <w:t>'</w:t>
      </w:r>
    </w:p>
    <w:p w14:paraId="371A7518" w14:textId="77777777" w:rsidR="000C2409" w:rsidRDefault="005E3753" w:rsidP="00252F29">
      <w:pPr>
        <w:spacing w:before="14"/>
        <w:ind w:left="2520"/>
        <w:rPr>
          <w:rFonts w:ascii="Courier New"/>
          <w:sz w:val="20"/>
        </w:rPr>
      </w:pPr>
      <w:r>
        <w:rPr>
          <w:rFonts w:ascii="Courier New"/>
          <w:sz w:val="20"/>
        </w:rPr>
        <w:t>)</w:t>
      </w:r>
    </w:p>
    <w:p w14:paraId="0D0AEE64" w14:textId="77777777" w:rsidR="000C2409" w:rsidRDefault="005E3753">
      <w:pPr>
        <w:pStyle w:val="Heading1"/>
        <w:spacing w:before="116"/>
      </w:pPr>
      <w:r>
        <w:rPr>
          <w:spacing w:val="-2"/>
        </w:rPr>
        <w:t>backup</w:t>
      </w:r>
    </w:p>
    <w:p w14:paraId="77682F8B" w14:textId="77777777" w:rsidR="000C2409" w:rsidRDefault="005E3753" w:rsidP="00252F29">
      <w:pPr>
        <w:pStyle w:val="BodyText"/>
        <w:spacing w:before="123" w:line="360" w:lineRule="auto"/>
        <w:ind w:left="700" w:right="2317"/>
      </w:pPr>
      <w:r>
        <w:t>Backup</w:t>
      </w:r>
      <w:r>
        <w:rPr>
          <w:spacing w:val="-3"/>
        </w:rPr>
        <w:t xml:space="preserve"> </w:t>
      </w:r>
      <w:r>
        <w:t>the</w:t>
      </w:r>
      <w:r>
        <w:rPr>
          <w:spacing w:val="-3"/>
        </w:rPr>
        <w:t xml:space="preserve"> </w:t>
      </w:r>
      <w:r>
        <w:t>database</w:t>
      </w:r>
      <w:r>
        <w:rPr>
          <w:spacing w:val="-3"/>
        </w:rPr>
        <w:t xml:space="preserve"> </w:t>
      </w:r>
      <w:r>
        <w:t>with</w:t>
      </w:r>
      <w:r>
        <w:rPr>
          <w:spacing w:val="-3"/>
        </w:rPr>
        <w:t xml:space="preserve"> </w:t>
      </w:r>
      <w:r>
        <w:t>the</w:t>
      </w:r>
      <w:r>
        <w:rPr>
          <w:spacing w:val="-3"/>
        </w:rPr>
        <w:t xml:space="preserve"> </w:t>
      </w:r>
      <w:r>
        <w:t>internal</w:t>
      </w:r>
      <w:r>
        <w:rPr>
          <w:spacing w:val="-3"/>
        </w:rPr>
        <w:t xml:space="preserve"> </w:t>
      </w:r>
      <w:r>
        <w:t>keys.</w:t>
      </w:r>
      <w:r>
        <w:rPr>
          <w:spacing w:val="-3"/>
        </w:rPr>
        <w:t xml:space="preserve"> </w:t>
      </w:r>
      <w:r>
        <w:t>It</w:t>
      </w:r>
      <w:r>
        <w:rPr>
          <w:spacing w:val="-3"/>
        </w:rPr>
        <w:t xml:space="preserve"> </w:t>
      </w:r>
      <w:r>
        <w:t>can</w:t>
      </w:r>
      <w:r>
        <w:rPr>
          <w:spacing w:val="-3"/>
        </w:rPr>
        <w:t xml:space="preserve"> </w:t>
      </w:r>
      <w:r>
        <w:t>be</w:t>
      </w:r>
      <w:r>
        <w:rPr>
          <w:spacing w:val="-3"/>
        </w:rPr>
        <w:t xml:space="preserve"> </w:t>
      </w:r>
      <w:r>
        <w:t>performed</w:t>
      </w:r>
      <w:r>
        <w:rPr>
          <w:spacing w:val="-3"/>
        </w:rPr>
        <w:t xml:space="preserve"> </w:t>
      </w:r>
      <w:r>
        <w:t>at</w:t>
      </w:r>
      <w:r>
        <w:rPr>
          <w:spacing w:val="-3"/>
        </w:rPr>
        <w:t xml:space="preserve"> </w:t>
      </w:r>
      <w:r>
        <w:t>once</w:t>
      </w:r>
      <w:r>
        <w:rPr>
          <w:spacing w:val="-3"/>
        </w:rPr>
        <w:t xml:space="preserve"> </w:t>
      </w:r>
      <w:r>
        <w:t>for</w:t>
      </w:r>
      <w:r>
        <w:rPr>
          <w:spacing w:val="-3"/>
        </w:rPr>
        <w:t xml:space="preserve"> </w:t>
      </w:r>
      <w:r>
        <w:t>all</w:t>
      </w:r>
      <w:r>
        <w:rPr>
          <w:spacing w:val="-3"/>
        </w:rPr>
        <w:t xml:space="preserve"> </w:t>
      </w:r>
      <w:proofErr w:type="spellStart"/>
      <w:r>
        <w:t>GE.sql</w:t>
      </w:r>
      <w:proofErr w:type="spellEnd"/>
      <w:r>
        <w:rPr>
          <w:spacing w:val="-3"/>
        </w:rPr>
        <w:t xml:space="preserve"> </w:t>
      </w:r>
      <w:r>
        <w:t xml:space="preserve">tables </w:t>
      </w:r>
      <w:r>
        <w:rPr>
          <w:spacing w:val="-2"/>
        </w:rPr>
        <w:t>Parameters:</w:t>
      </w:r>
    </w:p>
    <w:p w14:paraId="72F4D0B1" w14:textId="77777777" w:rsidR="000C2409" w:rsidRDefault="005E3753" w:rsidP="00252F29">
      <w:pPr>
        <w:pStyle w:val="Heading1"/>
        <w:numPr>
          <w:ilvl w:val="0"/>
          <w:numId w:val="2"/>
        </w:numPr>
        <w:tabs>
          <w:tab w:val="left" w:pos="1159"/>
        </w:tabs>
        <w:spacing w:before="59" w:line="360" w:lineRule="auto"/>
        <w:ind w:left="1159" w:hanging="179"/>
      </w:pPr>
      <w:r>
        <w:t xml:space="preserve">table: </w:t>
      </w:r>
      <w:r>
        <w:rPr>
          <w:spacing w:val="-5"/>
        </w:rPr>
        <w:t>str</w:t>
      </w:r>
    </w:p>
    <w:p w14:paraId="34F71767" w14:textId="77777777" w:rsidR="000C2409" w:rsidRDefault="005E3753" w:rsidP="00252F29">
      <w:pPr>
        <w:pStyle w:val="BodyText"/>
        <w:spacing w:before="50" w:line="360" w:lineRule="auto"/>
        <w:ind w:left="1560" w:right="797"/>
      </w:pPr>
      <w:r>
        <w:t>(</w:t>
      </w:r>
      <w:proofErr w:type="spellStart"/>
      <w:proofErr w:type="gramStart"/>
      <w:r>
        <w:t>datasource</w:t>
      </w:r>
      <w:proofErr w:type="spellEnd"/>
      <w:proofErr w:type="gramEnd"/>
      <w:r>
        <w:t xml:space="preserve">, connector, </w:t>
      </w:r>
      <w:proofErr w:type="spellStart"/>
      <w:r>
        <w:t>dst</w:t>
      </w:r>
      <w:proofErr w:type="spellEnd"/>
      <w:r>
        <w:t xml:space="preserve">, </w:t>
      </w:r>
      <w:proofErr w:type="spellStart"/>
      <w:r>
        <w:t>term_group</w:t>
      </w:r>
      <w:proofErr w:type="spellEnd"/>
      <w:r>
        <w:t xml:space="preserve">, </w:t>
      </w:r>
      <w:proofErr w:type="spellStart"/>
      <w:r>
        <w:t>term_category</w:t>
      </w:r>
      <w:proofErr w:type="spellEnd"/>
      <w:r>
        <w:t xml:space="preserve">, term, prefix, </w:t>
      </w:r>
      <w:proofErr w:type="spellStart"/>
      <w:r>
        <w:t>wordterm</w:t>
      </w:r>
      <w:proofErr w:type="spellEnd"/>
      <w:r>
        <w:t xml:space="preserve">, </w:t>
      </w:r>
      <w:proofErr w:type="spellStart"/>
      <w:r>
        <w:t>termmap</w:t>
      </w:r>
      <w:proofErr w:type="spellEnd"/>
      <w:r>
        <w:t xml:space="preserve">, </w:t>
      </w:r>
      <w:proofErr w:type="spellStart"/>
      <w:r>
        <w:t>wordmap</w:t>
      </w:r>
      <w:proofErr w:type="spellEnd"/>
      <w:r>
        <w:t>, workflow, logs)</w:t>
      </w:r>
    </w:p>
    <w:p w14:paraId="0649A310" w14:textId="77777777" w:rsidR="000C2409" w:rsidRDefault="005E3753" w:rsidP="00252F29">
      <w:pPr>
        <w:pStyle w:val="Heading1"/>
        <w:numPr>
          <w:ilvl w:val="0"/>
          <w:numId w:val="2"/>
        </w:numPr>
        <w:tabs>
          <w:tab w:val="left" w:pos="1159"/>
        </w:tabs>
        <w:spacing w:before="118" w:line="360" w:lineRule="auto"/>
        <w:ind w:left="1159" w:hanging="179"/>
      </w:pPr>
      <w:proofErr w:type="spellStart"/>
      <w:r>
        <w:t>path_out</w:t>
      </w:r>
      <w:proofErr w:type="spellEnd"/>
      <w:r>
        <w:t xml:space="preserve">: </w:t>
      </w:r>
      <w:r>
        <w:rPr>
          <w:spacing w:val="-5"/>
        </w:rPr>
        <w:t>str</w:t>
      </w:r>
    </w:p>
    <w:p w14:paraId="52014BB8" w14:textId="77777777" w:rsidR="000C2409" w:rsidRDefault="005E3753" w:rsidP="00252F29">
      <w:pPr>
        <w:pStyle w:val="BodyText"/>
        <w:spacing w:before="50" w:line="360" w:lineRule="auto"/>
        <w:ind w:left="1560"/>
      </w:pPr>
      <w:r>
        <w:t xml:space="preserve">Folder path to store the generated backup </w:t>
      </w:r>
      <w:r>
        <w:rPr>
          <w:spacing w:val="-2"/>
        </w:rPr>
        <w:t>files</w:t>
      </w:r>
    </w:p>
    <w:p w14:paraId="16C2A072" w14:textId="77777777" w:rsidR="000C2409" w:rsidRDefault="005E3753" w:rsidP="00252F29">
      <w:pPr>
        <w:pStyle w:val="BodyText"/>
        <w:spacing w:before="65" w:line="360" w:lineRule="auto"/>
        <w:ind w:left="700" w:right="4003"/>
      </w:pPr>
      <w:r>
        <w:t>If</w:t>
      </w:r>
      <w:r>
        <w:rPr>
          <w:spacing w:val="-3"/>
        </w:rPr>
        <w:t xml:space="preserve"> </w:t>
      </w:r>
      <w:r>
        <w:t>inform</w:t>
      </w:r>
      <w:r>
        <w:rPr>
          <w:spacing w:val="-3"/>
        </w:rPr>
        <w:t xml:space="preserve"> </w:t>
      </w:r>
      <w:r>
        <w:t>table</w:t>
      </w:r>
      <w:proofErr w:type="gramStart"/>
      <w:r>
        <w:t>=”all</w:t>
      </w:r>
      <w:proofErr w:type="gramEnd"/>
      <w:r>
        <w:t>”,</w:t>
      </w:r>
      <w:r>
        <w:rPr>
          <w:spacing w:val="-3"/>
        </w:rPr>
        <w:t xml:space="preserve"> </w:t>
      </w:r>
      <w:r>
        <w:t>the</w:t>
      </w:r>
      <w:r>
        <w:rPr>
          <w:spacing w:val="-3"/>
        </w:rPr>
        <w:t xml:space="preserve"> </w:t>
      </w:r>
      <w:r>
        <w:t>function</w:t>
      </w:r>
      <w:r>
        <w:rPr>
          <w:spacing w:val="-3"/>
        </w:rPr>
        <w:t xml:space="preserve"> </w:t>
      </w:r>
      <w:r>
        <w:t>will</w:t>
      </w:r>
      <w:r>
        <w:rPr>
          <w:spacing w:val="-3"/>
        </w:rPr>
        <w:t xml:space="preserve"> </w:t>
      </w:r>
      <w:proofErr w:type="spellStart"/>
      <w:r>
        <w:t>backup</w:t>
      </w:r>
      <w:proofErr w:type="spellEnd"/>
      <w:r>
        <w:rPr>
          <w:spacing w:val="-3"/>
        </w:rPr>
        <w:t xml:space="preserve"> </w:t>
      </w:r>
      <w:r>
        <w:t>all</w:t>
      </w:r>
      <w:r>
        <w:rPr>
          <w:spacing w:val="-3"/>
        </w:rPr>
        <w:t xml:space="preserve"> </w:t>
      </w:r>
      <w:r>
        <w:t>table</w:t>
      </w:r>
      <w:r>
        <w:rPr>
          <w:spacing w:val="-3"/>
        </w:rPr>
        <w:t xml:space="preserve"> </w:t>
      </w:r>
      <w:r>
        <w:t>on</w:t>
      </w:r>
      <w:r>
        <w:rPr>
          <w:spacing w:val="-3"/>
        </w:rPr>
        <w:t xml:space="preserve"> </w:t>
      </w:r>
      <w:r>
        <w:t>GE</w:t>
      </w:r>
      <w:r>
        <w:rPr>
          <w:spacing w:val="-3"/>
        </w:rPr>
        <w:t xml:space="preserve"> </w:t>
      </w:r>
      <w:r>
        <w:t xml:space="preserve">database. </w:t>
      </w:r>
      <w:r>
        <w:rPr>
          <w:spacing w:val="-2"/>
        </w:rPr>
        <w:t>Return:</w:t>
      </w:r>
    </w:p>
    <w:p w14:paraId="4391FDA5" w14:textId="77777777" w:rsidR="000C2409" w:rsidRDefault="005E3753" w:rsidP="00252F29">
      <w:pPr>
        <w:pStyle w:val="BodyText"/>
        <w:spacing w:before="1" w:line="360" w:lineRule="auto"/>
        <w:ind w:left="700" w:right="2317"/>
      </w:pPr>
      <w:r>
        <w:t>Boolean:</w:t>
      </w:r>
      <w:r>
        <w:rPr>
          <w:spacing w:val="-3"/>
        </w:rPr>
        <w:t xml:space="preserve"> </w:t>
      </w:r>
      <w:r>
        <w:t>(TRUE</w:t>
      </w:r>
      <w:r>
        <w:rPr>
          <w:spacing w:val="-3"/>
        </w:rPr>
        <w:t xml:space="preserve"> </w:t>
      </w:r>
      <w:r>
        <w:t>if</w:t>
      </w:r>
      <w:r>
        <w:rPr>
          <w:spacing w:val="-3"/>
        </w:rPr>
        <w:t xml:space="preserve"> </w:t>
      </w:r>
      <w:r>
        <w:t>the</w:t>
      </w:r>
      <w:r>
        <w:rPr>
          <w:spacing w:val="-3"/>
        </w:rPr>
        <w:t xml:space="preserve"> </w:t>
      </w:r>
      <w:r>
        <w:t>process</w:t>
      </w:r>
      <w:r>
        <w:rPr>
          <w:spacing w:val="-3"/>
        </w:rPr>
        <w:t xml:space="preserve"> </w:t>
      </w:r>
      <w:r>
        <w:t>occurred</w:t>
      </w:r>
      <w:r>
        <w:rPr>
          <w:spacing w:val="-3"/>
        </w:rPr>
        <w:t xml:space="preserve"> </w:t>
      </w:r>
      <w:r>
        <w:t>without</w:t>
      </w:r>
      <w:r>
        <w:rPr>
          <w:spacing w:val="-3"/>
        </w:rPr>
        <w:t xml:space="preserve"> </w:t>
      </w:r>
      <w:r>
        <w:t>errors</w:t>
      </w:r>
      <w:r>
        <w:rPr>
          <w:spacing w:val="-3"/>
        </w:rPr>
        <w:t xml:space="preserve"> </w:t>
      </w:r>
      <w:r>
        <w:t>and</w:t>
      </w:r>
      <w:r>
        <w:rPr>
          <w:spacing w:val="-3"/>
        </w:rPr>
        <w:t xml:space="preserve"> </w:t>
      </w:r>
      <w:r>
        <w:t>FALSE</w:t>
      </w:r>
      <w:r>
        <w:rPr>
          <w:spacing w:val="-3"/>
        </w:rPr>
        <w:t xml:space="preserve"> </w:t>
      </w:r>
      <w:r>
        <w:t>if</w:t>
      </w:r>
      <w:r>
        <w:rPr>
          <w:spacing w:val="-3"/>
        </w:rPr>
        <w:t xml:space="preserve"> </w:t>
      </w:r>
      <w:r>
        <w:t>had</w:t>
      </w:r>
      <w:r>
        <w:rPr>
          <w:spacing w:val="-3"/>
        </w:rPr>
        <w:t xml:space="preserve"> </w:t>
      </w:r>
      <w:r>
        <w:t>some</w:t>
      </w:r>
      <w:r>
        <w:rPr>
          <w:spacing w:val="-3"/>
        </w:rPr>
        <w:t xml:space="preserve"> </w:t>
      </w:r>
      <w:r>
        <w:t xml:space="preserve">errors). </w:t>
      </w:r>
      <w:r>
        <w:rPr>
          <w:spacing w:val="-2"/>
        </w:rPr>
        <w:t>Examples:</w:t>
      </w:r>
    </w:p>
    <w:p w14:paraId="52BC80AD" w14:textId="77777777" w:rsidR="000C2409" w:rsidRDefault="005E3753" w:rsidP="00252F29">
      <w:pPr>
        <w:pStyle w:val="BodyText"/>
        <w:spacing w:before="32"/>
        <w:ind w:left="1440"/>
        <w:rPr>
          <w:rFonts w:ascii="Courier New"/>
        </w:rPr>
      </w:pPr>
      <w:r>
        <w:rPr>
          <w:rFonts w:ascii="Courier New"/>
        </w:rPr>
        <w:t xml:space="preserve">&gt;&gt;&gt; import </w:t>
      </w:r>
      <w:proofErr w:type="spellStart"/>
      <w:r>
        <w:rPr>
          <w:rFonts w:ascii="Courier New"/>
          <w:spacing w:val="-4"/>
        </w:rPr>
        <w:t>igem</w:t>
      </w:r>
      <w:proofErr w:type="spellEnd"/>
    </w:p>
    <w:p w14:paraId="24A14F9B" w14:textId="77777777" w:rsidR="000C2409" w:rsidRDefault="005E3753" w:rsidP="00252F29">
      <w:pPr>
        <w:pStyle w:val="BodyText"/>
        <w:spacing w:before="14" w:line="254" w:lineRule="auto"/>
        <w:ind w:left="2520" w:right="6721" w:hanging="1081"/>
        <w:rPr>
          <w:rFonts w:ascii="Courier New"/>
        </w:rPr>
      </w:pPr>
      <w:r>
        <w:rPr>
          <w:rFonts w:ascii="Courier New"/>
        </w:rPr>
        <w:t xml:space="preserve">&gt;&gt;&gt; </w:t>
      </w:r>
      <w:proofErr w:type="spellStart"/>
      <w:proofErr w:type="gramStart"/>
      <w:r>
        <w:rPr>
          <w:rFonts w:ascii="Courier New"/>
        </w:rPr>
        <w:t>igem.server.sql.backup</w:t>
      </w:r>
      <w:proofErr w:type="spellEnd"/>
      <w:proofErr w:type="gramEnd"/>
      <w:r>
        <w:rPr>
          <w:rFonts w:ascii="Courier New"/>
        </w:rPr>
        <w:t xml:space="preserve">( </w:t>
      </w:r>
      <w:r>
        <w:rPr>
          <w:rFonts w:ascii="Courier New"/>
          <w:spacing w:val="-2"/>
        </w:rPr>
        <w:t xml:space="preserve">table="", </w:t>
      </w:r>
      <w:proofErr w:type="spellStart"/>
      <w:r>
        <w:rPr>
          <w:rFonts w:ascii="Courier New"/>
          <w:spacing w:val="-2"/>
        </w:rPr>
        <w:t>path_out</w:t>
      </w:r>
      <w:proofErr w:type="spellEnd"/>
      <w:r>
        <w:rPr>
          <w:rFonts w:ascii="Courier New"/>
          <w:spacing w:val="-2"/>
        </w:rPr>
        <w:t>="/root/back")</w:t>
      </w:r>
    </w:p>
    <w:p w14:paraId="5B77B038" w14:textId="77777777" w:rsidR="000C2409" w:rsidRDefault="005E3753">
      <w:pPr>
        <w:pStyle w:val="Heading1"/>
        <w:spacing w:before="102"/>
      </w:pPr>
      <w:r>
        <w:rPr>
          <w:spacing w:val="-2"/>
        </w:rPr>
        <w:t>restore</w:t>
      </w:r>
    </w:p>
    <w:p w14:paraId="19B0360E" w14:textId="77777777" w:rsidR="000C2409" w:rsidRDefault="005E3753" w:rsidP="00252F29">
      <w:pPr>
        <w:pStyle w:val="BodyText"/>
        <w:spacing w:before="123" w:line="360" w:lineRule="auto"/>
        <w:ind w:left="700" w:right="2317"/>
      </w:pPr>
      <w:r>
        <w:t>Restore</w:t>
      </w:r>
      <w:r>
        <w:rPr>
          <w:spacing w:val="-3"/>
        </w:rPr>
        <w:t xml:space="preserve"> </w:t>
      </w:r>
      <w:r>
        <w:t>the</w:t>
      </w:r>
      <w:r>
        <w:rPr>
          <w:spacing w:val="-3"/>
        </w:rPr>
        <w:t xml:space="preserve"> </w:t>
      </w:r>
      <w:r>
        <w:t>database</w:t>
      </w:r>
      <w:r>
        <w:rPr>
          <w:spacing w:val="-3"/>
        </w:rPr>
        <w:t xml:space="preserve"> </w:t>
      </w:r>
      <w:r>
        <w:t>with</w:t>
      </w:r>
      <w:r>
        <w:rPr>
          <w:spacing w:val="-3"/>
        </w:rPr>
        <w:t xml:space="preserve"> </w:t>
      </w:r>
      <w:r>
        <w:t>the</w:t>
      </w:r>
      <w:r>
        <w:rPr>
          <w:spacing w:val="-3"/>
        </w:rPr>
        <w:t xml:space="preserve"> </w:t>
      </w:r>
      <w:r>
        <w:t>internal</w:t>
      </w:r>
      <w:r>
        <w:rPr>
          <w:spacing w:val="-3"/>
        </w:rPr>
        <w:t xml:space="preserve"> </w:t>
      </w:r>
      <w:r>
        <w:t>keys.</w:t>
      </w:r>
      <w:r>
        <w:rPr>
          <w:spacing w:val="-3"/>
        </w:rPr>
        <w:t xml:space="preserve"> </w:t>
      </w:r>
      <w:r>
        <w:t>It</w:t>
      </w:r>
      <w:r>
        <w:rPr>
          <w:spacing w:val="-3"/>
        </w:rPr>
        <w:t xml:space="preserve"> </w:t>
      </w:r>
      <w:r>
        <w:t>can</w:t>
      </w:r>
      <w:r>
        <w:rPr>
          <w:spacing w:val="-3"/>
        </w:rPr>
        <w:t xml:space="preserve"> </w:t>
      </w:r>
      <w:r>
        <w:t>be</w:t>
      </w:r>
      <w:r>
        <w:rPr>
          <w:spacing w:val="-3"/>
        </w:rPr>
        <w:t xml:space="preserve"> </w:t>
      </w:r>
      <w:r>
        <w:t>performed</w:t>
      </w:r>
      <w:r>
        <w:rPr>
          <w:spacing w:val="-3"/>
        </w:rPr>
        <w:t xml:space="preserve"> </w:t>
      </w:r>
      <w:r>
        <w:t>at</w:t>
      </w:r>
      <w:r>
        <w:rPr>
          <w:spacing w:val="-3"/>
        </w:rPr>
        <w:t xml:space="preserve"> </w:t>
      </w:r>
      <w:r>
        <w:t>once</w:t>
      </w:r>
      <w:r>
        <w:rPr>
          <w:spacing w:val="-3"/>
        </w:rPr>
        <w:t xml:space="preserve"> </w:t>
      </w:r>
      <w:r>
        <w:t>for</w:t>
      </w:r>
      <w:r>
        <w:rPr>
          <w:spacing w:val="-3"/>
        </w:rPr>
        <w:t xml:space="preserve"> </w:t>
      </w:r>
      <w:r>
        <w:t>all</w:t>
      </w:r>
      <w:r>
        <w:rPr>
          <w:spacing w:val="-3"/>
        </w:rPr>
        <w:t xml:space="preserve"> </w:t>
      </w:r>
      <w:proofErr w:type="spellStart"/>
      <w:r>
        <w:t>GE.sql</w:t>
      </w:r>
      <w:proofErr w:type="spellEnd"/>
      <w:r>
        <w:rPr>
          <w:spacing w:val="-3"/>
        </w:rPr>
        <w:t xml:space="preserve"> </w:t>
      </w:r>
      <w:r>
        <w:t xml:space="preserve">tables </w:t>
      </w:r>
      <w:r>
        <w:rPr>
          <w:spacing w:val="-2"/>
        </w:rPr>
        <w:t>Parameters:</w:t>
      </w:r>
    </w:p>
    <w:p w14:paraId="19BCBFD0" w14:textId="77777777" w:rsidR="000C2409" w:rsidRDefault="005E3753" w:rsidP="00252F29">
      <w:pPr>
        <w:pStyle w:val="Heading1"/>
        <w:numPr>
          <w:ilvl w:val="0"/>
          <w:numId w:val="2"/>
        </w:numPr>
        <w:tabs>
          <w:tab w:val="left" w:pos="1159"/>
        </w:tabs>
        <w:spacing w:before="89" w:line="360" w:lineRule="auto"/>
        <w:ind w:left="1159" w:hanging="179"/>
      </w:pPr>
      <w:r>
        <w:t xml:space="preserve">table: </w:t>
      </w:r>
      <w:r>
        <w:rPr>
          <w:spacing w:val="-5"/>
        </w:rPr>
        <w:t>str</w:t>
      </w:r>
    </w:p>
    <w:p w14:paraId="791741CF" w14:textId="77777777" w:rsidR="000C2409" w:rsidRDefault="005E3753" w:rsidP="00252F29">
      <w:pPr>
        <w:pStyle w:val="BodyText"/>
        <w:spacing w:before="50" w:line="360" w:lineRule="auto"/>
        <w:ind w:left="1560" w:right="797"/>
      </w:pPr>
      <w:r>
        <w:t>(</w:t>
      </w:r>
      <w:proofErr w:type="spellStart"/>
      <w:proofErr w:type="gramStart"/>
      <w:r>
        <w:t>datasource</w:t>
      </w:r>
      <w:proofErr w:type="spellEnd"/>
      <w:proofErr w:type="gramEnd"/>
      <w:r>
        <w:t xml:space="preserve">, connector, </w:t>
      </w:r>
      <w:proofErr w:type="spellStart"/>
      <w:r>
        <w:t>dst</w:t>
      </w:r>
      <w:proofErr w:type="spellEnd"/>
      <w:r>
        <w:t xml:space="preserve">, </w:t>
      </w:r>
      <w:proofErr w:type="spellStart"/>
      <w:r>
        <w:t>term_group</w:t>
      </w:r>
      <w:proofErr w:type="spellEnd"/>
      <w:r>
        <w:t xml:space="preserve">, </w:t>
      </w:r>
      <w:proofErr w:type="spellStart"/>
      <w:r>
        <w:t>term_category</w:t>
      </w:r>
      <w:proofErr w:type="spellEnd"/>
      <w:r>
        <w:t xml:space="preserve">, term, prefix, </w:t>
      </w:r>
      <w:proofErr w:type="spellStart"/>
      <w:r>
        <w:t>wordterm</w:t>
      </w:r>
      <w:proofErr w:type="spellEnd"/>
      <w:r>
        <w:t xml:space="preserve">, </w:t>
      </w:r>
      <w:proofErr w:type="spellStart"/>
      <w:r>
        <w:t>termmap</w:t>
      </w:r>
      <w:proofErr w:type="spellEnd"/>
      <w:r>
        <w:t xml:space="preserve">, </w:t>
      </w:r>
      <w:proofErr w:type="spellStart"/>
      <w:r>
        <w:t>wordmap</w:t>
      </w:r>
      <w:proofErr w:type="spellEnd"/>
      <w:r>
        <w:t>, workflow, logs)</w:t>
      </w:r>
    </w:p>
    <w:p w14:paraId="0C44ABB2" w14:textId="77777777" w:rsidR="000C2409" w:rsidRDefault="005E3753" w:rsidP="00252F29">
      <w:pPr>
        <w:pStyle w:val="Heading1"/>
        <w:numPr>
          <w:ilvl w:val="0"/>
          <w:numId w:val="2"/>
        </w:numPr>
        <w:tabs>
          <w:tab w:val="left" w:pos="1159"/>
        </w:tabs>
        <w:spacing w:before="118" w:line="360" w:lineRule="auto"/>
        <w:ind w:left="1159" w:hanging="179"/>
      </w:pPr>
      <w:proofErr w:type="spellStart"/>
      <w:r>
        <w:t>path_out</w:t>
      </w:r>
      <w:proofErr w:type="spellEnd"/>
      <w:r>
        <w:t xml:space="preserve">: </w:t>
      </w:r>
      <w:r>
        <w:rPr>
          <w:spacing w:val="-5"/>
        </w:rPr>
        <w:t>str</w:t>
      </w:r>
    </w:p>
    <w:p w14:paraId="417B8B21" w14:textId="77777777" w:rsidR="000C2409" w:rsidRDefault="005E3753" w:rsidP="00252F29">
      <w:pPr>
        <w:pStyle w:val="BodyText"/>
        <w:spacing w:before="50" w:line="360" w:lineRule="auto"/>
        <w:ind w:left="1560"/>
      </w:pPr>
      <w:r>
        <w:t xml:space="preserve">Folder path to store the generated backup </w:t>
      </w:r>
      <w:r>
        <w:rPr>
          <w:spacing w:val="-2"/>
        </w:rPr>
        <w:t>files</w:t>
      </w:r>
    </w:p>
    <w:p w14:paraId="3B95450F" w14:textId="77777777" w:rsidR="000C2409" w:rsidRDefault="005E3753" w:rsidP="00252F29">
      <w:pPr>
        <w:pStyle w:val="BodyText"/>
        <w:spacing w:before="65" w:line="360" w:lineRule="auto"/>
        <w:ind w:left="700" w:right="4003"/>
      </w:pPr>
      <w:r>
        <w:t>If</w:t>
      </w:r>
      <w:r>
        <w:rPr>
          <w:spacing w:val="-3"/>
        </w:rPr>
        <w:t xml:space="preserve"> </w:t>
      </w:r>
      <w:r>
        <w:t>inform</w:t>
      </w:r>
      <w:r>
        <w:rPr>
          <w:spacing w:val="-3"/>
        </w:rPr>
        <w:t xml:space="preserve"> </w:t>
      </w:r>
      <w:r>
        <w:t>table</w:t>
      </w:r>
      <w:proofErr w:type="gramStart"/>
      <w:r>
        <w:t>=”all</w:t>
      </w:r>
      <w:proofErr w:type="gramEnd"/>
      <w:r>
        <w:t>”,</w:t>
      </w:r>
      <w:r>
        <w:rPr>
          <w:spacing w:val="-3"/>
        </w:rPr>
        <w:t xml:space="preserve"> </w:t>
      </w:r>
      <w:r>
        <w:t>the</w:t>
      </w:r>
      <w:r>
        <w:rPr>
          <w:spacing w:val="-3"/>
        </w:rPr>
        <w:t xml:space="preserve"> </w:t>
      </w:r>
      <w:r>
        <w:t>function</w:t>
      </w:r>
      <w:r>
        <w:rPr>
          <w:spacing w:val="-4"/>
        </w:rPr>
        <w:t xml:space="preserve"> </w:t>
      </w:r>
      <w:r>
        <w:t>will</w:t>
      </w:r>
      <w:r>
        <w:rPr>
          <w:spacing w:val="-3"/>
        </w:rPr>
        <w:t xml:space="preserve"> </w:t>
      </w:r>
      <w:r>
        <w:t>restore</w:t>
      </w:r>
      <w:r>
        <w:rPr>
          <w:spacing w:val="-3"/>
        </w:rPr>
        <w:t xml:space="preserve"> </w:t>
      </w:r>
      <w:r>
        <w:t>all</w:t>
      </w:r>
      <w:r>
        <w:rPr>
          <w:spacing w:val="-3"/>
        </w:rPr>
        <w:t xml:space="preserve"> </w:t>
      </w:r>
      <w:r>
        <w:t>table</w:t>
      </w:r>
      <w:r>
        <w:rPr>
          <w:spacing w:val="-3"/>
        </w:rPr>
        <w:t xml:space="preserve"> </w:t>
      </w:r>
      <w:r>
        <w:t>on</w:t>
      </w:r>
      <w:r>
        <w:rPr>
          <w:spacing w:val="-4"/>
        </w:rPr>
        <w:t xml:space="preserve"> </w:t>
      </w:r>
      <w:r>
        <w:t>GE</w:t>
      </w:r>
      <w:r>
        <w:rPr>
          <w:spacing w:val="-3"/>
        </w:rPr>
        <w:t xml:space="preserve"> </w:t>
      </w:r>
      <w:r>
        <w:t xml:space="preserve">database. </w:t>
      </w:r>
      <w:r>
        <w:rPr>
          <w:spacing w:val="-2"/>
        </w:rPr>
        <w:t>Return:</w:t>
      </w:r>
    </w:p>
    <w:p w14:paraId="688722A5" w14:textId="77777777" w:rsidR="000C2409" w:rsidRDefault="005E3753" w:rsidP="00252F29">
      <w:pPr>
        <w:pStyle w:val="BodyText"/>
        <w:spacing w:before="1" w:line="360" w:lineRule="auto"/>
        <w:ind w:left="700" w:right="2317"/>
      </w:pPr>
      <w:r>
        <w:t>Boolean:</w:t>
      </w:r>
      <w:r>
        <w:rPr>
          <w:spacing w:val="-3"/>
        </w:rPr>
        <w:t xml:space="preserve"> </w:t>
      </w:r>
      <w:r>
        <w:t>(TRUE</w:t>
      </w:r>
      <w:r>
        <w:rPr>
          <w:spacing w:val="-3"/>
        </w:rPr>
        <w:t xml:space="preserve"> </w:t>
      </w:r>
      <w:r>
        <w:t>if</w:t>
      </w:r>
      <w:r>
        <w:rPr>
          <w:spacing w:val="-3"/>
        </w:rPr>
        <w:t xml:space="preserve"> </w:t>
      </w:r>
      <w:r>
        <w:t>the</w:t>
      </w:r>
      <w:r>
        <w:rPr>
          <w:spacing w:val="-3"/>
        </w:rPr>
        <w:t xml:space="preserve"> </w:t>
      </w:r>
      <w:r>
        <w:t>process</w:t>
      </w:r>
      <w:r>
        <w:rPr>
          <w:spacing w:val="-3"/>
        </w:rPr>
        <w:t xml:space="preserve"> </w:t>
      </w:r>
      <w:r>
        <w:t>occurred</w:t>
      </w:r>
      <w:r>
        <w:rPr>
          <w:spacing w:val="-3"/>
        </w:rPr>
        <w:t xml:space="preserve"> </w:t>
      </w:r>
      <w:r>
        <w:t>without</w:t>
      </w:r>
      <w:r>
        <w:rPr>
          <w:spacing w:val="-3"/>
        </w:rPr>
        <w:t xml:space="preserve"> </w:t>
      </w:r>
      <w:r>
        <w:t>errors</w:t>
      </w:r>
      <w:r>
        <w:rPr>
          <w:spacing w:val="-3"/>
        </w:rPr>
        <w:t xml:space="preserve"> </w:t>
      </w:r>
      <w:r>
        <w:t>and</w:t>
      </w:r>
      <w:r>
        <w:rPr>
          <w:spacing w:val="-3"/>
        </w:rPr>
        <w:t xml:space="preserve"> </w:t>
      </w:r>
      <w:r>
        <w:t>FALSE</w:t>
      </w:r>
      <w:r>
        <w:rPr>
          <w:spacing w:val="-3"/>
        </w:rPr>
        <w:t xml:space="preserve"> </w:t>
      </w:r>
      <w:r>
        <w:t>if</w:t>
      </w:r>
      <w:r>
        <w:rPr>
          <w:spacing w:val="-3"/>
        </w:rPr>
        <w:t xml:space="preserve"> </w:t>
      </w:r>
      <w:r>
        <w:t>had</w:t>
      </w:r>
      <w:r>
        <w:rPr>
          <w:spacing w:val="-3"/>
        </w:rPr>
        <w:t xml:space="preserve"> </w:t>
      </w:r>
      <w:r>
        <w:t>some</w:t>
      </w:r>
      <w:r>
        <w:rPr>
          <w:spacing w:val="-3"/>
        </w:rPr>
        <w:t xml:space="preserve"> </w:t>
      </w:r>
      <w:r>
        <w:t xml:space="preserve">errors). </w:t>
      </w:r>
      <w:r>
        <w:rPr>
          <w:spacing w:val="-2"/>
        </w:rPr>
        <w:t>Examples:</w:t>
      </w:r>
    </w:p>
    <w:p w14:paraId="2348F7BF" w14:textId="77777777" w:rsidR="000C2409" w:rsidRDefault="005E3753" w:rsidP="00252F29">
      <w:pPr>
        <w:pStyle w:val="BodyText"/>
        <w:spacing w:before="32"/>
        <w:ind w:left="1440"/>
        <w:rPr>
          <w:rFonts w:ascii="Courier New"/>
        </w:rPr>
      </w:pPr>
      <w:r>
        <w:rPr>
          <w:rFonts w:ascii="Courier New"/>
        </w:rPr>
        <w:t xml:space="preserve">&gt;&gt;&gt; import </w:t>
      </w:r>
      <w:proofErr w:type="spellStart"/>
      <w:r>
        <w:rPr>
          <w:rFonts w:ascii="Courier New"/>
          <w:spacing w:val="-4"/>
        </w:rPr>
        <w:t>igem</w:t>
      </w:r>
      <w:proofErr w:type="spellEnd"/>
    </w:p>
    <w:p w14:paraId="41553221" w14:textId="20F2F453" w:rsidR="000C2409" w:rsidRDefault="005E3753" w:rsidP="00252F29">
      <w:pPr>
        <w:pStyle w:val="BodyText"/>
        <w:spacing w:before="14" w:line="254" w:lineRule="auto"/>
        <w:ind w:left="2520" w:right="6721" w:hanging="1081"/>
        <w:rPr>
          <w:rFonts w:ascii="Courier New"/>
        </w:rPr>
      </w:pPr>
      <w:r>
        <w:rPr>
          <w:rFonts w:ascii="Courier New"/>
        </w:rPr>
        <w:t xml:space="preserve">&gt;&gt;&gt; </w:t>
      </w:r>
      <w:proofErr w:type="spellStart"/>
      <w:proofErr w:type="gramStart"/>
      <w:r>
        <w:rPr>
          <w:rFonts w:ascii="Courier New"/>
        </w:rPr>
        <w:t>gem.server.sql.restore</w:t>
      </w:r>
      <w:proofErr w:type="spellEnd"/>
      <w:proofErr w:type="gramEnd"/>
      <w:r>
        <w:rPr>
          <w:rFonts w:ascii="Courier New"/>
        </w:rPr>
        <w:t xml:space="preserve">( </w:t>
      </w:r>
      <w:r>
        <w:rPr>
          <w:rFonts w:ascii="Courier New"/>
          <w:spacing w:val="-2"/>
        </w:rPr>
        <w:t xml:space="preserve">table="", </w:t>
      </w:r>
      <w:proofErr w:type="spellStart"/>
      <w:r>
        <w:rPr>
          <w:rFonts w:ascii="Courier New"/>
          <w:spacing w:val="-2"/>
        </w:rPr>
        <w:t>path_out</w:t>
      </w:r>
      <w:proofErr w:type="spellEnd"/>
      <w:r>
        <w:rPr>
          <w:rFonts w:ascii="Courier New"/>
          <w:spacing w:val="-2"/>
        </w:rPr>
        <w:t>="/root/back")</w:t>
      </w:r>
    </w:p>
    <w:p w14:paraId="7C70EA5C" w14:textId="77777777" w:rsidR="000C2409" w:rsidRDefault="005E3753">
      <w:pPr>
        <w:pStyle w:val="BodyText"/>
        <w:spacing w:before="10"/>
        <w:rPr>
          <w:rFonts w:ascii="Courier New"/>
          <w:sz w:val="12"/>
        </w:rPr>
      </w:pPr>
      <w:r>
        <w:rPr>
          <w:noProof/>
        </w:rPr>
        <mc:AlternateContent>
          <mc:Choice Requires="wps">
            <w:drawing>
              <wp:anchor distT="0" distB="0" distL="0" distR="0" simplePos="0" relativeHeight="487630848" behindDoc="1" locked="0" layoutInCell="1" allowOverlap="1" wp14:anchorId="2CBC3E38" wp14:editId="5D29E4DD">
                <wp:simplePos x="0" y="0"/>
                <wp:positionH relativeFrom="page">
                  <wp:posOffset>381200</wp:posOffset>
                </wp:positionH>
                <wp:positionV relativeFrom="paragraph">
                  <wp:posOffset>110401</wp:posOffset>
                </wp:positionV>
                <wp:extent cx="6670675" cy="259079"/>
                <wp:effectExtent l="0" t="0" r="9525" b="8255"/>
                <wp:wrapTopAndBottom/>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6DA41C1D" w14:textId="77777777" w:rsidR="000C2409" w:rsidRDefault="005E3753">
                            <w:pPr>
                              <w:spacing w:before="126" w:line="275" w:lineRule="exact"/>
                              <w:ind w:left="197"/>
                              <w:rPr>
                                <w:b/>
                                <w:color w:val="000000"/>
                              </w:rPr>
                            </w:pPr>
                            <w:bookmarkStart w:id="98" w:name="Command_Line"/>
                            <w:bookmarkStart w:id="99" w:name="_bookmark54"/>
                            <w:bookmarkEnd w:id="98"/>
                            <w:bookmarkEnd w:id="99"/>
                            <w:r>
                              <w:rPr>
                                <w:b/>
                                <w:color w:val="1F425B"/>
                              </w:rPr>
                              <w:t xml:space="preserve">Command </w:t>
                            </w:r>
                            <w:r>
                              <w:rPr>
                                <w:b/>
                                <w:color w:val="1F425B"/>
                                <w:spacing w:val="-4"/>
                              </w:rPr>
                              <w:t>Line</w:t>
                            </w:r>
                          </w:p>
                        </w:txbxContent>
                      </wps:txbx>
                      <wps:bodyPr wrap="square" lIns="0" tIns="0" rIns="0" bIns="0" rtlCol="0">
                        <a:noAutofit/>
                      </wps:bodyPr>
                    </wps:wsp>
                  </a:graphicData>
                </a:graphic>
              </wp:anchor>
            </w:drawing>
          </mc:Choice>
          <mc:Fallback>
            <w:pict>
              <v:shape w14:anchorId="2CBC3E38" id="Textbox 120" o:spid="_x0000_s1056" type="#_x0000_t202" style="position:absolute;margin-left:30pt;margin-top:8.7pt;width:525.25pt;height:20.4pt;z-index:-15685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" filled="f" stroked="f" strokeweight=".1058mm">
                <v:textbox inset="0,0,0,0">
                  <w:txbxContent>
                    <w:p w14:paraId="6DA41C1D" w14:textId="77777777" w:rsidR="000C2409" w:rsidRDefault="005E3753">
                      <w:pPr>
                        <w:spacing w:before="126" w:line="275" w:lineRule="exact"/>
                        <w:ind w:left="197"/>
                        <w:rPr>
                          <w:b/>
                          <w:color w:val="000000"/>
                        </w:rPr>
                      </w:pPr>
                      <w:bookmarkStart w:id="159" w:name="Command_Line"/>
                      <w:bookmarkStart w:id="160" w:name="_bookmark54"/>
                      <w:bookmarkEnd w:id="159"/>
                      <w:bookmarkEnd w:id="160"/>
                      <w:r>
                        <w:rPr>
                          <w:b/>
                          <w:color w:val="1F425B"/>
                        </w:rPr>
                        <w:t xml:space="preserve">Command </w:t>
                      </w:r>
                      <w:r>
                        <w:rPr>
                          <w:b/>
                          <w:color w:val="1F425B"/>
                          <w:spacing w:val="-4"/>
                        </w:rPr>
                        <w:t>Line</w:t>
                      </w:r>
                    </w:p>
                  </w:txbxContent>
                </v:textbox>
                <w10:wrap type="topAndBottom" anchorx="page"/>
              </v:shape>
            </w:pict>
          </mc:Fallback>
        </mc:AlternateContent>
      </w:r>
    </w:p>
    <w:p w14:paraId="12DBCB7A" w14:textId="77777777" w:rsidR="000C2409" w:rsidRDefault="005E3753">
      <w:pPr>
        <w:pStyle w:val="BodyText"/>
        <w:spacing w:before="130"/>
        <w:ind w:left="300"/>
      </w:pPr>
      <w:r>
        <w:t xml:space="preserve">Within the parameters, inform the same ones used for the functions, as well as the arguments, </w:t>
      </w:r>
      <w:r>
        <w:rPr>
          <w:spacing w:val="-2"/>
        </w:rPr>
        <w:t>example:</w:t>
      </w:r>
    </w:p>
    <w:p w14:paraId="1519CB22" w14:textId="77777777" w:rsidR="000C2409" w:rsidRDefault="005E3753">
      <w:pPr>
        <w:pStyle w:val="BodyText"/>
        <w:spacing w:before="156"/>
        <w:ind w:left="388" w:right="-29"/>
        <w:rPr>
          <w:rFonts w:ascii="Courier New" w:hAnsi="Courier New"/>
        </w:rPr>
      </w:pPr>
      <w:r>
        <w:rPr>
          <w:rFonts w:ascii="Courier New" w:hAnsi="Courier New"/>
        </w:rPr>
        <w:t xml:space="preserve">$ $ python manage.py </w:t>
      </w:r>
      <w:proofErr w:type="spellStart"/>
      <w:r>
        <w:rPr>
          <w:rFonts w:ascii="Courier New" w:hAnsi="Courier New"/>
        </w:rPr>
        <w:t>sql</w:t>
      </w:r>
      <w:proofErr w:type="spellEnd"/>
      <w:r>
        <w:rPr>
          <w:rFonts w:ascii="Courier New" w:hAnsi="Courier New"/>
        </w:rPr>
        <w:t xml:space="preserve"> --</w:t>
      </w:r>
      <w:proofErr w:type="spellStart"/>
      <w:r>
        <w:rPr>
          <w:rFonts w:ascii="Courier New" w:hAnsi="Courier New"/>
        </w:rPr>
        <w:t>get_data</w:t>
      </w:r>
      <w:proofErr w:type="spellEnd"/>
      <w:r>
        <w:rPr>
          <w:rFonts w:ascii="Courier New" w:hAnsi="Courier New"/>
        </w:rPr>
        <w:t xml:space="preserve"> 'table="</w:t>
      </w:r>
      <w:proofErr w:type="spellStart"/>
      <w:r>
        <w:rPr>
          <w:rFonts w:ascii="Courier New" w:hAnsi="Courier New"/>
        </w:rPr>
        <w:t>datasource</w:t>
      </w:r>
      <w:proofErr w:type="spellEnd"/>
      <w:r>
        <w:rPr>
          <w:rFonts w:ascii="Courier New" w:hAnsi="Courier New"/>
        </w:rPr>
        <w:t xml:space="preserve">", </w:t>
      </w:r>
      <w:proofErr w:type="spellStart"/>
      <w:r>
        <w:rPr>
          <w:rFonts w:ascii="Courier New" w:hAnsi="Courier New"/>
        </w:rPr>
        <w:t>datasource</w:t>
      </w:r>
      <w:proofErr w:type="spellEnd"/>
      <w:proofErr w:type="gramStart"/>
      <w:r>
        <w:rPr>
          <w:rFonts w:ascii="Courier New" w:hAnsi="Courier New"/>
        </w:rPr>
        <w:t>={</w:t>
      </w:r>
      <w:proofErr w:type="gramEnd"/>
      <w:r>
        <w:rPr>
          <w:rFonts w:ascii="Courier New" w:hAnsi="Courier New"/>
        </w:rPr>
        <w:t>“</w:t>
      </w:r>
      <w:proofErr w:type="spellStart"/>
      <w:r>
        <w:rPr>
          <w:rFonts w:ascii="Courier New" w:hAnsi="Courier New"/>
        </w:rPr>
        <w:t>datasource</w:t>
      </w:r>
      <w:proofErr w:type="spellEnd"/>
      <w:r>
        <w:rPr>
          <w:rFonts w:ascii="Courier New" w:hAnsi="Courier New"/>
          <w:spacing w:val="60"/>
          <w:w w:val="150"/>
          <w:u w:val="single"/>
        </w:rPr>
        <w:t xml:space="preserve"> </w:t>
      </w:r>
      <w:r>
        <w:rPr>
          <w:rFonts w:ascii="Courier New" w:hAnsi="Courier New"/>
        </w:rPr>
        <w:t xml:space="preserve">in”: </w:t>
      </w:r>
      <w:r>
        <w:rPr>
          <w:rFonts w:ascii="Courier New" w:hAnsi="Courier New"/>
          <w:spacing w:val="-2"/>
        </w:rPr>
        <w:t>[“ds_</w:t>
      </w:r>
    </w:p>
    <w:p w14:paraId="19929997" w14:textId="77777777" w:rsidR="000C2409" w:rsidRDefault="005E3753">
      <w:pPr>
        <w:pStyle w:val="BodyText"/>
        <w:spacing w:before="158"/>
        <w:ind w:left="300"/>
      </w:pPr>
      <w:r>
        <w:lastRenderedPageBreak/>
        <w:t xml:space="preserve">Get </w:t>
      </w:r>
      <w:r>
        <w:rPr>
          <w:spacing w:val="-2"/>
        </w:rPr>
        <w:t>data:</w:t>
      </w:r>
    </w:p>
    <w:p w14:paraId="281AFF36" w14:textId="77777777" w:rsidR="000C2409" w:rsidRDefault="005E3753">
      <w:pPr>
        <w:pStyle w:val="BodyText"/>
        <w:spacing w:before="157"/>
        <w:ind w:left="388"/>
        <w:rPr>
          <w:rFonts w:ascii="Courier New"/>
        </w:rPr>
      </w:pPr>
      <w:r>
        <w:rPr>
          <w:rFonts w:ascii="Courier New"/>
        </w:rPr>
        <w:t xml:space="preserve">$ python manage.py </w:t>
      </w:r>
      <w:proofErr w:type="spellStart"/>
      <w:r>
        <w:rPr>
          <w:rFonts w:ascii="Courier New"/>
        </w:rPr>
        <w:t>sql</w:t>
      </w:r>
      <w:proofErr w:type="spellEnd"/>
      <w:r>
        <w:rPr>
          <w:rFonts w:ascii="Courier New"/>
        </w:rPr>
        <w:t xml:space="preserve"> --</w:t>
      </w:r>
      <w:proofErr w:type="spellStart"/>
      <w:r>
        <w:rPr>
          <w:rFonts w:ascii="Courier New"/>
        </w:rPr>
        <w:t>get_data</w:t>
      </w:r>
      <w:proofErr w:type="spellEnd"/>
      <w:r>
        <w:rPr>
          <w:rFonts w:ascii="Courier New"/>
        </w:rPr>
        <w:t xml:space="preserve"> </w:t>
      </w:r>
      <w:r>
        <w:rPr>
          <w:rFonts w:ascii="Courier New"/>
          <w:spacing w:val="-2"/>
        </w:rPr>
        <w:t>{parameters}</w:t>
      </w:r>
    </w:p>
    <w:p w14:paraId="2EBD8DCA" w14:textId="77777777" w:rsidR="000C2409" w:rsidRDefault="005E3753">
      <w:pPr>
        <w:pStyle w:val="BodyText"/>
        <w:spacing w:before="157"/>
        <w:ind w:left="300"/>
      </w:pPr>
      <w:r>
        <w:t xml:space="preserve">Load </w:t>
      </w:r>
      <w:r>
        <w:rPr>
          <w:spacing w:val="-2"/>
        </w:rPr>
        <w:t>data:</w:t>
      </w:r>
    </w:p>
    <w:p w14:paraId="38F549B0" w14:textId="77777777" w:rsidR="000C2409" w:rsidRDefault="005E3753">
      <w:pPr>
        <w:pStyle w:val="BodyText"/>
        <w:spacing w:before="157"/>
        <w:ind w:left="388"/>
        <w:rPr>
          <w:rFonts w:ascii="Courier New"/>
        </w:rPr>
      </w:pPr>
      <w:r>
        <w:rPr>
          <w:rFonts w:ascii="Courier New"/>
        </w:rPr>
        <w:t xml:space="preserve">$ python manage.py </w:t>
      </w:r>
      <w:proofErr w:type="spellStart"/>
      <w:r>
        <w:rPr>
          <w:rFonts w:ascii="Courier New"/>
        </w:rPr>
        <w:t>sql</w:t>
      </w:r>
      <w:proofErr w:type="spellEnd"/>
      <w:r>
        <w:rPr>
          <w:rFonts w:ascii="Courier New"/>
        </w:rPr>
        <w:t xml:space="preserve"> --</w:t>
      </w:r>
      <w:proofErr w:type="spellStart"/>
      <w:r>
        <w:rPr>
          <w:rFonts w:ascii="Courier New"/>
        </w:rPr>
        <w:t>load_data</w:t>
      </w:r>
      <w:proofErr w:type="spellEnd"/>
      <w:r>
        <w:rPr>
          <w:rFonts w:ascii="Courier New"/>
        </w:rPr>
        <w:t xml:space="preserve"> </w:t>
      </w:r>
      <w:r>
        <w:rPr>
          <w:rFonts w:ascii="Courier New"/>
          <w:spacing w:val="-2"/>
        </w:rPr>
        <w:t>{parameters}</w:t>
      </w:r>
    </w:p>
    <w:p w14:paraId="3518AD78" w14:textId="77777777" w:rsidR="000C2409" w:rsidRDefault="005E3753">
      <w:pPr>
        <w:pStyle w:val="BodyText"/>
        <w:spacing w:before="158"/>
        <w:ind w:left="300"/>
      </w:pPr>
      <w:r>
        <w:t xml:space="preserve">Delete </w:t>
      </w:r>
      <w:r>
        <w:rPr>
          <w:spacing w:val="-2"/>
        </w:rPr>
        <w:t>data:</w:t>
      </w:r>
    </w:p>
    <w:p w14:paraId="0EC3A7D8" w14:textId="77777777" w:rsidR="000C2409" w:rsidRDefault="005E3753">
      <w:pPr>
        <w:pStyle w:val="BodyText"/>
        <w:spacing w:before="156"/>
        <w:ind w:left="388"/>
        <w:rPr>
          <w:rFonts w:ascii="Courier New"/>
        </w:rPr>
      </w:pPr>
      <w:r>
        <w:rPr>
          <w:rFonts w:ascii="Courier New"/>
        </w:rPr>
        <w:t xml:space="preserve">$ python manage.py </w:t>
      </w:r>
      <w:proofErr w:type="spellStart"/>
      <w:r>
        <w:rPr>
          <w:rFonts w:ascii="Courier New"/>
        </w:rPr>
        <w:t>sql</w:t>
      </w:r>
      <w:proofErr w:type="spellEnd"/>
      <w:r>
        <w:rPr>
          <w:rFonts w:ascii="Courier New"/>
        </w:rPr>
        <w:t xml:space="preserve"> --</w:t>
      </w:r>
      <w:proofErr w:type="spellStart"/>
      <w:r>
        <w:rPr>
          <w:rFonts w:ascii="Courier New"/>
        </w:rPr>
        <w:t>delete_data</w:t>
      </w:r>
      <w:proofErr w:type="spellEnd"/>
      <w:r>
        <w:rPr>
          <w:rFonts w:ascii="Courier New"/>
        </w:rPr>
        <w:t xml:space="preserve"> </w:t>
      </w:r>
      <w:r>
        <w:rPr>
          <w:rFonts w:ascii="Courier New"/>
          <w:spacing w:val="-2"/>
        </w:rPr>
        <w:t>{parameters}</w:t>
      </w:r>
    </w:p>
    <w:p w14:paraId="030AB561" w14:textId="77777777" w:rsidR="000C2409" w:rsidRDefault="005E3753">
      <w:pPr>
        <w:pStyle w:val="BodyText"/>
        <w:spacing w:before="158"/>
        <w:ind w:left="300"/>
      </w:pPr>
      <w:r>
        <w:t xml:space="preserve">Delete all </w:t>
      </w:r>
      <w:r>
        <w:rPr>
          <w:spacing w:val="-2"/>
        </w:rPr>
        <w:t>table:</w:t>
      </w:r>
    </w:p>
    <w:p w14:paraId="4CDD0EA6" w14:textId="77777777" w:rsidR="000C2409" w:rsidRDefault="005E3753">
      <w:pPr>
        <w:pStyle w:val="BodyText"/>
        <w:spacing w:before="157"/>
        <w:ind w:left="388"/>
        <w:rPr>
          <w:rFonts w:ascii="Courier New"/>
        </w:rPr>
      </w:pPr>
      <w:r>
        <w:rPr>
          <w:rFonts w:ascii="Courier New"/>
        </w:rPr>
        <w:t xml:space="preserve">$ python manage.py </w:t>
      </w:r>
      <w:proofErr w:type="spellStart"/>
      <w:r>
        <w:rPr>
          <w:rFonts w:ascii="Courier New"/>
        </w:rPr>
        <w:t>sql</w:t>
      </w:r>
      <w:proofErr w:type="spellEnd"/>
      <w:r>
        <w:rPr>
          <w:rFonts w:ascii="Courier New"/>
        </w:rPr>
        <w:t xml:space="preserve"> --</w:t>
      </w:r>
      <w:proofErr w:type="spellStart"/>
      <w:r>
        <w:rPr>
          <w:rFonts w:ascii="Courier New"/>
        </w:rPr>
        <w:t>truncate_table</w:t>
      </w:r>
      <w:proofErr w:type="spellEnd"/>
      <w:r>
        <w:rPr>
          <w:rFonts w:ascii="Courier New"/>
        </w:rPr>
        <w:t xml:space="preserve"> </w:t>
      </w:r>
      <w:r>
        <w:rPr>
          <w:rFonts w:ascii="Courier New"/>
          <w:spacing w:val="-2"/>
        </w:rPr>
        <w:t>{parameters}</w:t>
      </w:r>
    </w:p>
    <w:p w14:paraId="5787C9ED" w14:textId="77777777" w:rsidR="000C2409" w:rsidRDefault="005E3753">
      <w:pPr>
        <w:pStyle w:val="BodyText"/>
        <w:spacing w:before="158"/>
        <w:ind w:left="300"/>
      </w:pPr>
      <w:r>
        <w:t xml:space="preserve">Backup (get data with internal </w:t>
      </w:r>
      <w:r>
        <w:rPr>
          <w:spacing w:val="-4"/>
        </w:rPr>
        <w:t>ID):</w:t>
      </w:r>
    </w:p>
    <w:p w14:paraId="0F5A6EDB" w14:textId="77777777" w:rsidR="000C2409" w:rsidRDefault="005E3753">
      <w:pPr>
        <w:pStyle w:val="BodyText"/>
        <w:spacing w:before="156"/>
        <w:ind w:left="388"/>
        <w:rPr>
          <w:rFonts w:ascii="Courier New"/>
        </w:rPr>
      </w:pPr>
      <w:r>
        <w:rPr>
          <w:rFonts w:ascii="Courier New"/>
        </w:rPr>
        <w:t xml:space="preserve">$ python manage.py </w:t>
      </w:r>
      <w:proofErr w:type="spellStart"/>
      <w:r>
        <w:rPr>
          <w:rFonts w:ascii="Courier New"/>
        </w:rPr>
        <w:t>sql</w:t>
      </w:r>
      <w:proofErr w:type="spellEnd"/>
      <w:r>
        <w:rPr>
          <w:rFonts w:ascii="Courier New"/>
        </w:rPr>
        <w:t xml:space="preserve"> --backup </w:t>
      </w:r>
      <w:r>
        <w:rPr>
          <w:rFonts w:ascii="Courier New"/>
          <w:spacing w:val="-2"/>
        </w:rPr>
        <w:t>{parameters}</w:t>
      </w:r>
    </w:p>
    <w:p w14:paraId="1B5B6E4D" w14:textId="77777777" w:rsidR="000C2409" w:rsidRDefault="005E3753">
      <w:pPr>
        <w:pStyle w:val="BodyText"/>
        <w:spacing w:before="158"/>
        <w:ind w:left="300"/>
      </w:pPr>
      <w:r>
        <w:t xml:space="preserve">Restore (load data with internal </w:t>
      </w:r>
      <w:r>
        <w:rPr>
          <w:spacing w:val="-4"/>
        </w:rPr>
        <w:t>ID):</w:t>
      </w:r>
    </w:p>
    <w:p w14:paraId="1DA32FEE" w14:textId="39D99750" w:rsidR="000C2409" w:rsidRDefault="005E3753">
      <w:pPr>
        <w:pStyle w:val="BodyText"/>
        <w:spacing w:before="156"/>
        <w:ind w:left="388"/>
        <w:rPr>
          <w:rFonts w:ascii="Courier New"/>
          <w:spacing w:val="-2"/>
        </w:rPr>
      </w:pPr>
      <w:r>
        <w:rPr>
          <w:rFonts w:ascii="Courier New"/>
        </w:rPr>
        <w:t xml:space="preserve">$ python manage.py </w:t>
      </w:r>
      <w:proofErr w:type="spellStart"/>
      <w:r>
        <w:rPr>
          <w:rFonts w:ascii="Courier New"/>
        </w:rPr>
        <w:t>sql</w:t>
      </w:r>
      <w:proofErr w:type="spellEnd"/>
      <w:r>
        <w:rPr>
          <w:rFonts w:ascii="Courier New"/>
        </w:rPr>
        <w:t xml:space="preserve"> --restore </w:t>
      </w:r>
      <w:r>
        <w:rPr>
          <w:rFonts w:ascii="Courier New"/>
          <w:spacing w:val="-2"/>
        </w:rPr>
        <w:t>{parameters}</w:t>
      </w:r>
    </w:p>
    <w:p w14:paraId="6B8EB2CC" w14:textId="5C6E3B09" w:rsidR="00EE7783" w:rsidDel="00B07448" w:rsidRDefault="00EE7783">
      <w:pPr>
        <w:pStyle w:val="BodyText"/>
        <w:spacing w:before="156"/>
        <w:ind w:left="388"/>
        <w:rPr>
          <w:del w:id="100" w:author="Palmiero, Nikki" w:date="2023-06-27T13:40:00Z"/>
          <w:rFonts w:ascii="Courier New"/>
          <w:spacing w:val="-2"/>
        </w:rPr>
      </w:pPr>
    </w:p>
    <w:p w14:paraId="0BDBBD16" w14:textId="77777777" w:rsidR="00EE7783" w:rsidDel="00B07448" w:rsidRDefault="00EE7783">
      <w:pPr>
        <w:pStyle w:val="BodyText"/>
        <w:spacing w:before="156"/>
        <w:ind w:left="388"/>
        <w:rPr>
          <w:del w:id="101" w:author="Palmiero, Nikki" w:date="2023-06-27T13:40:00Z"/>
          <w:rFonts w:ascii="Courier New"/>
        </w:rPr>
      </w:pPr>
    </w:p>
    <w:p w14:paraId="18727A88" w14:textId="77777777" w:rsidR="000C2409" w:rsidRDefault="005E3753">
      <w:pPr>
        <w:pStyle w:val="BodyText"/>
        <w:spacing w:before="3"/>
        <w:rPr>
          <w:rFonts w:ascii="Courier New"/>
          <w:sz w:val="14"/>
        </w:rPr>
      </w:pPr>
      <w:r>
        <w:rPr>
          <w:noProof/>
        </w:rPr>
        <mc:AlternateContent>
          <mc:Choice Requires="wps">
            <w:drawing>
              <wp:anchor distT="0" distB="0" distL="0" distR="0" simplePos="0" relativeHeight="487631360" behindDoc="1" locked="0" layoutInCell="1" allowOverlap="1" wp14:anchorId="73EE381D" wp14:editId="5B4E5F1C">
                <wp:simplePos x="0" y="0"/>
                <wp:positionH relativeFrom="page">
                  <wp:posOffset>381200</wp:posOffset>
                </wp:positionH>
                <wp:positionV relativeFrom="paragraph">
                  <wp:posOffset>119794</wp:posOffset>
                </wp:positionV>
                <wp:extent cx="6670675" cy="289560"/>
                <wp:effectExtent l="0" t="0" r="9525" b="2540"/>
                <wp:wrapTopAndBottom/>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89560"/>
                        </a:xfrm>
                        <a:prstGeom prst="rect">
                          <a:avLst/>
                        </a:prstGeom>
                        <a:noFill/>
                        <a:ln w="3809">
                          <a:noFill/>
                          <a:prstDash val="solid"/>
                        </a:ln>
                      </wps:spPr>
                      <wps:txbx>
                        <w:txbxContent>
                          <w:p w14:paraId="217D0CEA" w14:textId="77777777" w:rsidR="000C2409" w:rsidRDefault="005E3753">
                            <w:pPr>
                              <w:spacing w:before="128" w:line="322" w:lineRule="exact"/>
                              <w:ind w:left="197"/>
                              <w:rPr>
                                <w:b/>
                                <w:color w:val="000000"/>
                                <w:sz w:val="28"/>
                              </w:rPr>
                            </w:pPr>
                            <w:bookmarkStart w:id="102" w:name="ETL"/>
                            <w:bookmarkStart w:id="103" w:name="_bookmark55"/>
                            <w:bookmarkEnd w:id="102"/>
                            <w:bookmarkEnd w:id="103"/>
                            <w:r>
                              <w:rPr>
                                <w:b/>
                                <w:color w:val="1F425B"/>
                                <w:spacing w:val="-5"/>
                                <w:sz w:val="28"/>
                              </w:rPr>
                              <w:t>ETL</w:t>
                            </w:r>
                          </w:p>
                        </w:txbxContent>
                      </wps:txbx>
                      <wps:bodyPr wrap="square" lIns="0" tIns="0" rIns="0" bIns="0" rtlCol="0">
                        <a:noAutofit/>
                      </wps:bodyPr>
                    </wps:wsp>
                  </a:graphicData>
                </a:graphic>
              </wp:anchor>
            </w:drawing>
          </mc:Choice>
          <mc:Fallback>
            <w:pict>
              <v:shape w14:anchorId="73EE381D" id="Textbox 121" o:spid="_x0000_s1057" type="#_x0000_t202" style="position:absolute;margin-left:30pt;margin-top:9.45pt;width:525.25pt;height:22.8pt;z-index:-15685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" filled="f" stroked="f" strokeweight=".1058mm">
                <v:textbox inset="0,0,0,0">
                  <w:txbxContent>
                    <w:p w14:paraId="217D0CEA" w14:textId="77777777" w:rsidR="000C2409" w:rsidRDefault="005E3753">
                      <w:pPr>
                        <w:spacing w:before="128" w:line="322" w:lineRule="exact"/>
                        <w:ind w:left="197"/>
                        <w:rPr>
                          <w:b/>
                          <w:color w:val="000000"/>
                          <w:sz w:val="28"/>
                        </w:rPr>
                      </w:pPr>
                      <w:bookmarkStart w:id="165" w:name="ETL"/>
                      <w:bookmarkStart w:id="166" w:name="_bookmark55"/>
                      <w:bookmarkEnd w:id="165"/>
                      <w:bookmarkEnd w:id="166"/>
                      <w:r>
                        <w:rPr>
                          <w:b/>
                          <w:color w:val="1F425B"/>
                          <w:spacing w:val="-5"/>
                          <w:sz w:val="28"/>
                        </w:rPr>
                        <w:t>ETL</w:t>
                      </w:r>
                    </w:p>
                  </w:txbxContent>
                </v:textbox>
                <w10:wrap type="topAndBottom" anchorx="page"/>
              </v:shape>
            </w:pict>
          </mc:Fallback>
        </mc:AlternateContent>
      </w:r>
    </w:p>
    <w:p w14:paraId="7AD3684D" w14:textId="77777777" w:rsidR="000C2409" w:rsidRDefault="005E3753" w:rsidP="00252F29">
      <w:pPr>
        <w:pStyle w:val="BodyText"/>
        <w:spacing w:before="130" w:line="360" w:lineRule="auto"/>
        <w:ind w:left="300" w:right="797"/>
        <w:jc w:val="both"/>
      </w:pPr>
      <w:r>
        <w:t>The ETL process is responsible for fetching data from external sources, transforming it into a compatible standard, searching</w:t>
      </w:r>
      <w:r>
        <w:rPr>
          <w:spacing w:val="-5"/>
        </w:rPr>
        <w:t xml:space="preserve"> </w:t>
      </w:r>
      <w:r>
        <w:t>for</w:t>
      </w:r>
      <w:r>
        <w:rPr>
          <w:spacing w:val="-5"/>
        </w:rPr>
        <w:t xml:space="preserve"> </w:t>
      </w:r>
      <w:r>
        <w:t>term</w:t>
      </w:r>
      <w:r>
        <w:rPr>
          <w:spacing w:val="-5"/>
        </w:rPr>
        <w:t xml:space="preserve"> </w:t>
      </w:r>
      <w:r>
        <w:t>relationships,</w:t>
      </w:r>
      <w:r>
        <w:rPr>
          <w:spacing w:val="-5"/>
        </w:rPr>
        <w:t xml:space="preserve"> </w:t>
      </w:r>
      <w:r>
        <w:t>and</w:t>
      </w:r>
      <w:r>
        <w:rPr>
          <w:spacing w:val="-5"/>
        </w:rPr>
        <w:t xml:space="preserve"> </w:t>
      </w:r>
      <w:r>
        <w:t>writing</w:t>
      </w:r>
      <w:r>
        <w:rPr>
          <w:spacing w:val="-5"/>
        </w:rPr>
        <w:t xml:space="preserve"> </w:t>
      </w:r>
      <w:r>
        <w:t>the</w:t>
      </w:r>
      <w:r>
        <w:rPr>
          <w:spacing w:val="-5"/>
        </w:rPr>
        <w:t xml:space="preserve"> </w:t>
      </w:r>
      <w:r>
        <w:t>data</w:t>
      </w:r>
      <w:r>
        <w:rPr>
          <w:spacing w:val="-5"/>
        </w:rPr>
        <w:t xml:space="preserve"> </w:t>
      </w:r>
      <w:r>
        <w:t>to</w:t>
      </w:r>
      <w:r>
        <w:rPr>
          <w:spacing w:val="-5"/>
        </w:rPr>
        <w:t xml:space="preserve"> </w:t>
      </w:r>
      <w:proofErr w:type="spellStart"/>
      <w:r>
        <w:t>GE.db</w:t>
      </w:r>
      <w:proofErr w:type="spellEnd"/>
      <w:r>
        <w:t>.</w:t>
      </w:r>
      <w:r>
        <w:rPr>
          <w:spacing w:val="-5"/>
        </w:rPr>
        <w:t xml:space="preserve"> </w:t>
      </w:r>
      <w:r>
        <w:t>It</w:t>
      </w:r>
      <w:r>
        <w:rPr>
          <w:spacing w:val="-5"/>
        </w:rPr>
        <w:t xml:space="preserve"> </w:t>
      </w:r>
      <w:r>
        <w:t>consists</w:t>
      </w:r>
      <w:r>
        <w:rPr>
          <w:spacing w:val="-5"/>
        </w:rPr>
        <w:t xml:space="preserve"> </w:t>
      </w:r>
      <w:r>
        <w:t>of</w:t>
      </w:r>
      <w:r>
        <w:rPr>
          <w:spacing w:val="-5"/>
        </w:rPr>
        <w:t xml:space="preserve"> </w:t>
      </w:r>
      <w:r>
        <w:t>five</w:t>
      </w:r>
      <w:r>
        <w:rPr>
          <w:spacing w:val="-5"/>
        </w:rPr>
        <w:t xml:space="preserve"> </w:t>
      </w:r>
      <w:r>
        <w:t>distinct</w:t>
      </w:r>
      <w:r>
        <w:rPr>
          <w:spacing w:val="-5"/>
        </w:rPr>
        <w:t xml:space="preserve"> </w:t>
      </w:r>
      <w:r>
        <w:t>phases</w:t>
      </w:r>
      <w:r>
        <w:rPr>
          <w:spacing w:val="-5"/>
        </w:rPr>
        <w:t xml:space="preserve"> </w:t>
      </w:r>
      <w:r>
        <w:t>to</w:t>
      </w:r>
      <w:r>
        <w:rPr>
          <w:spacing w:val="-5"/>
        </w:rPr>
        <w:t xml:space="preserve"> </w:t>
      </w:r>
      <w:r>
        <w:t>efficiently</w:t>
      </w:r>
      <w:r>
        <w:rPr>
          <w:spacing w:val="-5"/>
        </w:rPr>
        <w:t xml:space="preserve"> </w:t>
      </w:r>
      <w:r>
        <w:t>manage resources and ensure successful execution:</w:t>
      </w:r>
    </w:p>
    <w:p w14:paraId="3A7639DB" w14:textId="77777777" w:rsidR="00EE7783" w:rsidRPr="00EE7783" w:rsidRDefault="005E3753" w:rsidP="00252F29">
      <w:pPr>
        <w:pStyle w:val="BodyText"/>
        <w:numPr>
          <w:ilvl w:val="0"/>
          <w:numId w:val="8"/>
        </w:numPr>
        <w:spacing w:before="1" w:line="360" w:lineRule="auto"/>
        <w:ind w:right="924"/>
      </w:pPr>
      <w:r>
        <w:t xml:space="preserve">Collect: This phase involves gathering data from external </w:t>
      </w:r>
      <w:r w:rsidRPr="00EE7783">
        <w:t>sources.</w:t>
      </w:r>
    </w:p>
    <w:p w14:paraId="65B6D4BB" w14:textId="562A93D5" w:rsidR="00EE7783" w:rsidRDefault="005E3753" w:rsidP="00252F29">
      <w:pPr>
        <w:pStyle w:val="BodyText"/>
        <w:numPr>
          <w:ilvl w:val="0"/>
          <w:numId w:val="8"/>
        </w:numPr>
        <w:spacing w:before="1" w:line="360" w:lineRule="auto"/>
        <w:ind w:right="924"/>
      </w:pPr>
      <w:r>
        <w:t>Prepare:</w:t>
      </w:r>
      <w:r w:rsidRPr="00EE7783">
        <w:t xml:space="preserve"> </w:t>
      </w:r>
      <w:r>
        <w:t>In</w:t>
      </w:r>
      <w:r w:rsidRPr="00EE7783">
        <w:t xml:space="preserve"> </w:t>
      </w:r>
      <w:r>
        <w:t>this</w:t>
      </w:r>
      <w:r w:rsidRPr="00EE7783">
        <w:t xml:space="preserve"> </w:t>
      </w:r>
      <w:r>
        <w:t>phase,</w:t>
      </w:r>
      <w:r w:rsidRPr="00EE7783">
        <w:t xml:space="preserve"> </w:t>
      </w:r>
      <w:r>
        <w:t>the</w:t>
      </w:r>
      <w:r w:rsidRPr="00EE7783">
        <w:t xml:space="preserve"> </w:t>
      </w:r>
      <w:r>
        <w:t>collected</w:t>
      </w:r>
      <w:r w:rsidRPr="00EE7783">
        <w:t xml:space="preserve"> </w:t>
      </w:r>
      <w:r>
        <w:t>data</w:t>
      </w:r>
      <w:r w:rsidRPr="00EE7783">
        <w:t xml:space="preserve"> </w:t>
      </w:r>
      <w:r>
        <w:t>is</w:t>
      </w:r>
      <w:r w:rsidRPr="00EE7783">
        <w:t xml:space="preserve"> </w:t>
      </w:r>
      <w:r>
        <w:t>processed</w:t>
      </w:r>
      <w:r w:rsidRPr="00EE7783">
        <w:t xml:space="preserve"> </w:t>
      </w:r>
      <w:r>
        <w:t>and</w:t>
      </w:r>
      <w:r w:rsidRPr="00EE7783">
        <w:t xml:space="preserve"> </w:t>
      </w:r>
      <w:r>
        <w:t>prepared</w:t>
      </w:r>
      <w:r w:rsidRPr="00EE7783">
        <w:t xml:space="preserve"> </w:t>
      </w:r>
      <w:r>
        <w:t>for</w:t>
      </w:r>
      <w:r w:rsidRPr="00EE7783">
        <w:t xml:space="preserve"> </w:t>
      </w:r>
      <w:r>
        <w:t>further</w:t>
      </w:r>
      <w:r w:rsidRPr="00EE7783">
        <w:t xml:space="preserve"> </w:t>
      </w:r>
      <w:r>
        <w:t>transformation</w:t>
      </w:r>
      <w:r w:rsidRPr="00EE7783">
        <w:t xml:space="preserve"> </w:t>
      </w:r>
      <w:r>
        <w:t>and</w:t>
      </w:r>
      <w:r w:rsidRPr="00EE7783">
        <w:t xml:space="preserve"> </w:t>
      </w:r>
      <w:r>
        <w:t xml:space="preserve">loading. </w:t>
      </w:r>
    </w:p>
    <w:p w14:paraId="16F9EF2A" w14:textId="77777777" w:rsidR="00EE7783" w:rsidRDefault="005E3753" w:rsidP="00252F29">
      <w:pPr>
        <w:pStyle w:val="BodyText"/>
        <w:numPr>
          <w:ilvl w:val="0"/>
          <w:numId w:val="8"/>
        </w:numPr>
        <w:spacing w:before="1" w:line="360" w:lineRule="auto"/>
        <w:ind w:right="924"/>
      </w:pPr>
      <w:r>
        <w:t>Map: The data is mapped to relevant terms and categories, establishing relationships between them.</w:t>
      </w:r>
    </w:p>
    <w:p w14:paraId="73D6AE9C" w14:textId="77777777" w:rsidR="00EE7783" w:rsidRDefault="005E3753" w:rsidP="00252F29">
      <w:pPr>
        <w:pStyle w:val="BodyText"/>
        <w:numPr>
          <w:ilvl w:val="0"/>
          <w:numId w:val="8"/>
        </w:numPr>
        <w:spacing w:before="1" w:line="360" w:lineRule="auto"/>
        <w:ind w:right="924"/>
      </w:pPr>
      <w:r>
        <w:t>Reduce: Unnecessary or redundant data is filtered out, ensuring that only relevant information is retained.</w:t>
      </w:r>
    </w:p>
    <w:p w14:paraId="07A1A1BE" w14:textId="7C94CF03" w:rsidR="000C2409" w:rsidRDefault="005E3753" w:rsidP="00252F29">
      <w:pPr>
        <w:pStyle w:val="BodyText"/>
        <w:numPr>
          <w:ilvl w:val="0"/>
          <w:numId w:val="8"/>
        </w:numPr>
        <w:spacing w:before="1" w:line="360" w:lineRule="auto"/>
        <w:ind w:right="924"/>
      </w:pPr>
      <w:r>
        <w:t>Workflow:</w:t>
      </w:r>
      <w:r w:rsidRPr="00EE7783">
        <w:t xml:space="preserve"> </w:t>
      </w:r>
      <w:r>
        <w:t>This</w:t>
      </w:r>
      <w:r w:rsidRPr="00EE7783">
        <w:t xml:space="preserve"> </w:t>
      </w:r>
      <w:r>
        <w:t>phase</w:t>
      </w:r>
      <w:r w:rsidRPr="00EE7783">
        <w:t xml:space="preserve"> </w:t>
      </w:r>
      <w:r>
        <w:t>coordinates</w:t>
      </w:r>
      <w:r w:rsidRPr="00EE7783">
        <w:t xml:space="preserve"> </w:t>
      </w:r>
      <w:r>
        <w:t>the</w:t>
      </w:r>
      <w:r w:rsidRPr="00EE7783">
        <w:t xml:space="preserve"> </w:t>
      </w:r>
      <w:r>
        <w:t>entire</w:t>
      </w:r>
      <w:r w:rsidRPr="00EE7783">
        <w:t xml:space="preserve"> </w:t>
      </w:r>
      <w:r>
        <w:t>ETL</w:t>
      </w:r>
      <w:r w:rsidRPr="00EE7783">
        <w:t xml:space="preserve"> </w:t>
      </w:r>
      <w:r>
        <w:t>process,</w:t>
      </w:r>
      <w:r w:rsidRPr="00EE7783">
        <w:t xml:space="preserve"> </w:t>
      </w:r>
      <w:r>
        <w:t>orchestrating</w:t>
      </w:r>
      <w:r w:rsidRPr="00EE7783">
        <w:t xml:space="preserve"> </w:t>
      </w:r>
      <w:r>
        <w:t>the</w:t>
      </w:r>
      <w:r w:rsidRPr="00EE7783">
        <w:t xml:space="preserve"> </w:t>
      </w:r>
      <w:r>
        <w:t>execution</w:t>
      </w:r>
      <w:r w:rsidRPr="00EE7783">
        <w:t xml:space="preserve"> </w:t>
      </w:r>
      <w:r>
        <w:t>of</w:t>
      </w:r>
      <w:r w:rsidRPr="00EE7783">
        <w:t xml:space="preserve"> </w:t>
      </w:r>
      <w:r>
        <w:t>the</w:t>
      </w:r>
      <w:r w:rsidRPr="00EE7783">
        <w:t xml:space="preserve"> </w:t>
      </w:r>
      <w:r>
        <w:t>preceding</w:t>
      </w:r>
      <w:r w:rsidRPr="00EE7783">
        <w:t xml:space="preserve"> </w:t>
      </w:r>
      <w:r>
        <w:t>phases. Each phase is explained in detail in the respective files:</w:t>
      </w:r>
    </w:p>
    <w:p w14:paraId="051F73A9" w14:textId="77777777" w:rsidR="000C2409" w:rsidRDefault="000C2409">
      <w:pPr>
        <w:pStyle w:val="BodyText"/>
        <w:spacing w:before="1"/>
      </w:pPr>
    </w:p>
    <w:p w14:paraId="22A4CE9F" w14:textId="77777777" w:rsidR="000C2409" w:rsidRDefault="005E3753">
      <w:pPr>
        <w:pStyle w:val="BodyText"/>
        <w:ind w:left="97"/>
      </w:pPr>
      <w:r>
        <w:rPr>
          <w:noProof/>
        </w:rPr>
        <mc:AlternateContent>
          <mc:Choice Requires="wps">
            <w:drawing>
              <wp:inline distT="0" distB="0" distL="0" distR="0" wp14:anchorId="318BECF6" wp14:editId="465E59FE">
                <wp:extent cx="6670675" cy="259079"/>
                <wp:effectExtent l="0" t="0" r="9525" b="8255"/>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281CB2DC" w14:textId="77777777" w:rsidR="000C2409" w:rsidRDefault="005E3753">
                            <w:pPr>
                              <w:spacing w:before="126" w:line="275" w:lineRule="exact"/>
                              <w:ind w:left="197"/>
                              <w:rPr>
                                <w:b/>
                                <w:color w:val="000000"/>
                              </w:rPr>
                            </w:pPr>
                            <w:bookmarkStart w:id="104" w:name="Collect"/>
                            <w:bookmarkStart w:id="105" w:name="_bookmark56"/>
                            <w:bookmarkStart w:id="106" w:name="_bookmark57"/>
                            <w:bookmarkEnd w:id="104"/>
                            <w:bookmarkEnd w:id="105"/>
                            <w:bookmarkEnd w:id="106"/>
                            <w:r>
                              <w:rPr>
                                <w:b/>
                                <w:color w:val="1F425B"/>
                                <w:spacing w:val="-2"/>
                              </w:rPr>
                              <w:t>Collect</w:t>
                            </w:r>
                          </w:p>
                        </w:txbxContent>
                      </wps:txbx>
                      <wps:bodyPr wrap="square" lIns="0" tIns="0" rIns="0" bIns="0" rtlCol="0">
                        <a:noAutofit/>
                      </wps:bodyPr>
                    </wps:wsp>
                  </a:graphicData>
                </a:graphic>
              </wp:inline>
            </w:drawing>
          </mc:Choice>
          <mc:Fallback>
            <w:pict>
              <v:shape w14:anchorId="318BECF6" id="Textbox 122" o:spid="_x0000_s1058" type="#_x0000_t202" style="width:525.25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" filled="f" stroked="f" strokeweight=".1058mm">
                <v:textbox inset="0,0,0,0">
                  <w:txbxContent>
                    <w:p w14:paraId="281CB2DC" w14:textId="77777777" w:rsidR="000C2409" w:rsidRDefault="005E3753">
                      <w:pPr>
                        <w:spacing w:before="126" w:line="275" w:lineRule="exact"/>
                        <w:ind w:left="197"/>
                        <w:rPr>
                          <w:b/>
                          <w:color w:val="000000"/>
                        </w:rPr>
                      </w:pPr>
                      <w:bookmarkStart w:id="170" w:name="Collect"/>
                      <w:bookmarkStart w:id="171" w:name="_bookmark56"/>
                      <w:bookmarkStart w:id="172" w:name="_bookmark57"/>
                      <w:bookmarkEnd w:id="170"/>
                      <w:bookmarkEnd w:id="171"/>
                      <w:bookmarkEnd w:id="172"/>
                      <w:r>
                        <w:rPr>
                          <w:b/>
                          <w:color w:val="1F425B"/>
                          <w:spacing w:val="-2"/>
                        </w:rPr>
                        <w:t>Collect</w:t>
                      </w:r>
                    </w:p>
                  </w:txbxContent>
                </v:textbox>
                <w10:anchorlock/>
              </v:shape>
            </w:pict>
          </mc:Fallback>
        </mc:AlternateContent>
      </w:r>
    </w:p>
    <w:p w14:paraId="27977464" w14:textId="77777777" w:rsidR="000C2409" w:rsidRDefault="005E3753" w:rsidP="00252F29">
      <w:pPr>
        <w:pStyle w:val="BodyText"/>
        <w:spacing w:before="92" w:line="360" w:lineRule="auto"/>
        <w:ind w:left="300" w:right="797"/>
      </w:pPr>
      <w:r>
        <w:t>The</w:t>
      </w:r>
      <w:r>
        <w:rPr>
          <w:spacing w:val="40"/>
        </w:rPr>
        <w:t xml:space="preserve"> </w:t>
      </w:r>
      <w:r>
        <w:t>“Collect”</w:t>
      </w:r>
      <w:r>
        <w:rPr>
          <w:spacing w:val="40"/>
        </w:rPr>
        <w:t xml:space="preserve"> </w:t>
      </w:r>
      <w:r>
        <w:t>process</w:t>
      </w:r>
      <w:r>
        <w:rPr>
          <w:spacing w:val="40"/>
        </w:rPr>
        <w:t xml:space="preserve"> </w:t>
      </w:r>
      <w:r>
        <w:t>is</w:t>
      </w:r>
      <w:r>
        <w:rPr>
          <w:spacing w:val="40"/>
        </w:rPr>
        <w:t xml:space="preserve"> </w:t>
      </w:r>
      <w:r>
        <w:t>responsible</w:t>
      </w:r>
      <w:r>
        <w:rPr>
          <w:spacing w:val="40"/>
        </w:rPr>
        <w:t xml:space="preserve"> </w:t>
      </w:r>
      <w:r>
        <w:t>for</w:t>
      </w:r>
      <w:r>
        <w:rPr>
          <w:spacing w:val="40"/>
        </w:rPr>
        <w:t xml:space="preserve"> </w:t>
      </w:r>
      <w:r>
        <w:t>selecting</w:t>
      </w:r>
      <w:r>
        <w:rPr>
          <w:spacing w:val="40"/>
        </w:rPr>
        <w:t xml:space="preserve"> </w:t>
      </w:r>
      <w:r>
        <w:t>active</w:t>
      </w:r>
      <w:r>
        <w:rPr>
          <w:spacing w:val="40"/>
        </w:rPr>
        <w:t xml:space="preserve"> </w:t>
      </w:r>
      <w:r>
        <w:t>connectors</w:t>
      </w:r>
      <w:r>
        <w:rPr>
          <w:spacing w:val="40"/>
        </w:rPr>
        <w:t xml:space="preserve"> </w:t>
      </w:r>
      <w:r>
        <w:t>and</w:t>
      </w:r>
      <w:r>
        <w:rPr>
          <w:spacing w:val="40"/>
        </w:rPr>
        <w:t xml:space="preserve"> </w:t>
      </w:r>
      <w:r>
        <w:t>checking</w:t>
      </w:r>
      <w:r>
        <w:rPr>
          <w:spacing w:val="40"/>
        </w:rPr>
        <w:t xml:space="preserve"> </w:t>
      </w:r>
      <w:r>
        <w:t>if</w:t>
      </w:r>
      <w:r>
        <w:rPr>
          <w:spacing w:val="40"/>
        </w:rPr>
        <w:t xml:space="preserve"> </w:t>
      </w:r>
      <w:r>
        <w:t>new</w:t>
      </w:r>
      <w:r>
        <w:rPr>
          <w:spacing w:val="40"/>
        </w:rPr>
        <w:t xml:space="preserve"> </w:t>
      </w:r>
      <w:r>
        <w:t>versions</w:t>
      </w:r>
      <w:r>
        <w:rPr>
          <w:spacing w:val="40"/>
        </w:rPr>
        <w:t xml:space="preserve"> </w:t>
      </w:r>
      <w:r>
        <w:t>of</w:t>
      </w:r>
      <w:r>
        <w:rPr>
          <w:spacing w:val="40"/>
        </w:rPr>
        <w:t xml:space="preserve"> </w:t>
      </w:r>
      <w:r>
        <w:t>data</w:t>
      </w:r>
      <w:r>
        <w:rPr>
          <w:spacing w:val="40"/>
        </w:rPr>
        <w:t xml:space="preserve"> </w:t>
      </w:r>
      <w:r>
        <w:t>are available. It performs the following tasks:</w:t>
      </w:r>
    </w:p>
    <w:p w14:paraId="7858F6DE" w14:textId="77777777" w:rsidR="000C2409" w:rsidRDefault="005E3753" w:rsidP="00252F29">
      <w:pPr>
        <w:pStyle w:val="BodyText"/>
        <w:spacing w:before="120" w:line="360" w:lineRule="auto"/>
        <w:ind w:left="300" w:right="2317"/>
      </w:pPr>
      <w:r>
        <w:t>Connector</w:t>
      </w:r>
      <w:r>
        <w:rPr>
          <w:spacing w:val="-3"/>
        </w:rPr>
        <w:t xml:space="preserve"> </w:t>
      </w:r>
      <w:r>
        <w:t>Selection:</w:t>
      </w:r>
      <w:r>
        <w:rPr>
          <w:spacing w:val="-3"/>
        </w:rPr>
        <w:t xml:space="preserve"> </w:t>
      </w:r>
      <w:r>
        <w:t>The</w:t>
      </w:r>
      <w:r>
        <w:rPr>
          <w:spacing w:val="-3"/>
        </w:rPr>
        <w:t xml:space="preserve"> </w:t>
      </w:r>
      <w:r>
        <w:t>process</w:t>
      </w:r>
      <w:r>
        <w:rPr>
          <w:spacing w:val="-3"/>
        </w:rPr>
        <w:t xml:space="preserve"> </w:t>
      </w:r>
      <w:r>
        <w:t>selects</w:t>
      </w:r>
      <w:r>
        <w:rPr>
          <w:spacing w:val="-3"/>
        </w:rPr>
        <w:t xml:space="preserve"> </w:t>
      </w:r>
      <w:r>
        <w:t>active</w:t>
      </w:r>
      <w:r>
        <w:rPr>
          <w:spacing w:val="-3"/>
        </w:rPr>
        <w:t xml:space="preserve"> </w:t>
      </w:r>
      <w:r>
        <w:t>connectors</w:t>
      </w:r>
      <w:r>
        <w:rPr>
          <w:spacing w:val="-3"/>
        </w:rPr>
        <w:t xml:space="preserve"> </w:t>
      </w:r>
      <w:r>
        <w:t>to</w:t>
      </w:r>
      <w:r>
        <w:rPr>
          <w:spacing w:val="-3"/>
        </w:rPr>
        <w:t xml:space="preserve"> </w:t>
      </w:r>
      <w:r>
        <w:t>fetch</w:t>
      </w:r>
      <w:r>
        <w:rPr>
          <w:spacing w:val="-3"/>
        </w:rPr>
        <w:t xml:space="preserve"> </w:t>
      </w:r>
      <w:r>
        <w:t>data</w:t>
      </w:r>
      <w:r>
        <w:rPr>
          <w:spacing w:val="-3"/>
        </w:rPr>
        <w:t xml:space="preserve"> </w:t>
      </w:r>
      <w:r>
        <w:t>from</w:t>
      </w:r>
      <w:r>
        <w:rPr>
          <w:spacing w:val="-3"/>
        </w:rPr>
        <w:t xml:space="preserve"> </w:t>
      </w:r>
      <w:r>
        <w:t>various</w:t>
      </w:r>
      <w:r>
        <w:rPr>
          <w:spacing w:val="-3"/>
        </w:rPr>
        <w:t xml:space="preserve"> </w:t>
      </w:r>
      <w:r>
        <w:t>sources. Data Extraction: If a new version of the data is available, the process extracts the latest data.</w:t>
      </w:r>
    </w:p>
    <w:p w14:paraId="08039AFD" w14:textId="77777777" w:rsidR="000C2409" w:rsidRDefault="005E3753" w:rsidP="00252F29">
      <w:pPr>
        <w:pStyle w:val="BodyText"/>
        <w:spacing w:before="1" w:line="360" w:lineRule="auto"/>
        <w:ind w:left="300"/>
      </w:pPr>
      <w:r>
        <w:t xml:space="preserve">File Handling: If necessary, the extracted file is uncompressed and stored in the Persists Storage Area </w:t>
      </w:r>
      <w:r>
        <w:rPr>
          <w:spacing w:val="-2"/>
        </w:rPr>
        <w:t>(PSA).</w:t>
      </w:r>
    </w:p>
    <w:p w14:paraId="0D5D849A" w14:textId="77777777" w:rsidR="000C2409" w:rsidRDefault="005E3753" w:rsidP="00252F29">
      <w:pPr>
        <w:pStyle w:val="BodyText"/>
        <w:spacing w:before="125" w:line="360" w:lineRule="auto"/>
        <w:ind w:left="300"/>
      </w:pPr>
      <w:r>
        <w:t xml:space="preserve">Logs and Version Controls: The process updates logs and version controls to track the execution and status of each </w:t>
      </w:r>
      <w:r>
        <w:rPr>
          <w:spacing w:val="-2"/>
        </w:rPr>
        <w:t>connector.</w:t>
      </w:r>
    </w:p>
    <w:p w14:paraId="57B4AD42" w14:textId="77777777" w:rsidR="000C2409" w:rsidRDefault="005E3753" w:rsidP="00252F29">
      <w:pPr>
        <w:pStyle w:val="BodyText"/>
        <w:spacing w:before="120" w:line="360" w:lineRule="auto"/>
        <w:ind w:left="300"/>
      </w:pPr>
      <w:r>
        <w:t xml:space="preserve">Currently, the execution version of the steps in the web interface is still under </w:t>
      </w:r>
      <w:r>
        <w:rPr>
          <w:spacing w:val="-2"/>
        </w:rPr>
        <w:t>development.</w:t>
      </w:r>
    </w:p>
    <w:p w14:paraId="4967A859" w14:textId="0DF57A1B" w:rsidR="000C2409" w:rsidRPr="00EE7783" w:rsidRDefault="005E3753" w:rsidP="00252F29">
      <w:pPr>
        <w:pStyle w:val="Heading1"/>
        <w:spacing w:before="83" w:line="360" w:lineRule="auto"/>
        <w:rPr>
          <w:b w:val="0"/>
          <w:bCs w:val="0"/>
        </w:rPr>
      </w:pPr>
      <w:r w:rsidRPr="00EE7783">
        <w:rPr>
          <w:b w:val="0"/>
          <w:bCs w:val="0"/>
        </w:rPr>
        <w:t xml:space="preserve">The process is executed through the command line using the following </w:t>
      </w:r>
      <w:r w:rsidRPr="00EE7783">
        <w:rPr>
          <w:b w:val="0"/>
          <w:bCs w:val="0"/>
          <w:spacing w:val="-2"/>
        </w:rPr>
        <w:t>script:</w:t>
      </w:r>
    </w:p>
    <w:p w14:paraId="28B24356" w14:textId="77777777" w:rsidR="000C2409" w:rsidRPr="00252F29" w:rsidRDefault="005E3753" w:rsidP="00252F29">
      <w:pPr>
        <w:pStyle w:val="BodyText"/>
        <w:spacing w:before="64" w:line="360" w:lineRule="auto"/>
        <w:ind w:left="700"/>
        <w:rPr>
          <w:rFonts w:ascii="Courier New"/>
        </w:rPr>
      </w:pPr>
      <w:r w:rsidRPr="00252F29">
        <w:rPr>
          <w:rFonts w:ascii="Courier New"/>
        </w:rPr>
        <w:t xml:space="preserve">$ python manage.py </w:t>
      </w:r>
      <w:proofErr w:type="spellStart"/>
      <w:r w:rsidRPr="00252F29">
        <w:rPr>
          <w:rFonts w:ascii="Courier New"/>
        </w:rPr>
        <w:t>etl</w:t>
      </w:r>
      <w:proofErr w:type="spellEnd"/>
      <w:r w:rsidRPr="00252F29">
        <w:rPr>
          <w:rFonts w:ascii="Courier New"/>
        </w:rPr>
        <w:t xml:space="preserve"> </w:t>
      </w:r>
      <w:r w:rsidRPr="00252F29">
        <w:rPr>
          <w:rFonts w:ascii="Courier New"/>
        </w:rPr>
        <w:t>–</w:t>
      </w:r>
      <w:r w:rsidRPr="00252F29">
        <w:rPr>
          <w:rFonts w:ascii="Courier New"/>
        </w:rPr>
        <w:t>collect {all or connector}</w:t>
      </w:r>
    </w:p>
    <w:p w14:paraId="59CE0E63" w14:textId="77777777" w:rsidR="000C2409" w:rsidRDefault="005E3753" w:rsidP="00252F29">
      <w:pPr>
        <w:pStyle w:val="BodyText"/>
        <w:spacing w:before="125" w:line="360" w:lineRule="auto"/>
        <w:ind w:left="300" w:right="2261"/>
      </w:pPr>
      <w:r>
        <w:t>If</w:t>
      </w:r>
      <w:r>
        <w:rPr>
          <w:spacing w:val="-2"/>
        </w:rPr>
        <w:t xml:space="preserve"> </w:t>
      </w:r>
      <w:r>
        <w:t>the</w:t>
      </w:r>
      <w:r>
        <w:rPr>
          <w:spacing w:val="-2"/>
        </w:rPr>
        <w:t xml:space="preserve"> </w:t>
      </w:r>
      <w:r>
        <w:t>“all”</w:t>
      </w:r>
      <w:r>
        <w:rPr>
          <w:spacing w:val="-2"/>
        </w:rPr>
        <w:t xml:space="preserve"> </w:t>
      </w:r>
      <w:r>
        <w:t>option</w:t>
      </w:r>
      <w:r>
        <w:rPr>
          <w:spacing w:val="-2"/>
        </w:rPr>
        <w:t xml:space="preserve"> </w:t>
      </w:r>
      <w:r>
        <w:t>is</w:t>
      </w:r>
      <w:r>
        <w:rPr>
          <w:spacing w:val="-2"/>
        </w:rPr>
        <w:t xml:space="preserve"> </w:t>
      </w:r>
      <w:r>
        <w:t>used,</w:t>
      </w:r>
      <w:r>
        <w:rPr>
          <w:spacing w:val="-2"/>
        </w:rPr>
        <w:t xml:space="preserve"> </w:t>
      </w:r>
      <w:r>
        <w:t>the</w:t>
      </w:r>
      <w:r>
        <w:rPr>
          <w:spacing w:val="-2"/>
        </w:rPr>
        <w:t xml:space="preserve"> </w:t>
      </w:r>
      <w:r>
        <w:t>process</w:t>
      </w:r>
      <w:r>
        <w:rPr>
          <w:spacing w:val="-2"/>
        </w:rPr>
        <w:t xml:space="preserve"> </w:t>
      </w:r>
      <w:r>
        <w:t>collects</w:t>
      </w:r>
      <w:r>
        <w:rPr>
          <w:spacing w:val="-2"/>
        </w:rPr>
        <w:t xml:space="preserve"> </w:t>
      </w:r>
      <w:r>
        <w:t>data</w:t>
      </w:r>
      <w:r>
        <w:rPr>
          <w:spacing w:val="-2"/>
        </w:rPr>
        <w:t xml:space="preserve"> </w:t>
      </w:r>
      <w:r>
        <w:t>for</w:t>
      </w:r>
      <w:r>
        <w:rPr>
          <w:spacing w:val="-2"/>
        </w:rPr>
        <w:t xml:space="preserve"> </w:t>
      </w:r>
      <w:r>
        <w:t>all</w:t>
      </w:r>
      <w:r>
        <w:rPr>
          <w:spacing w:val="-2"/>
        </w:rPr>
        <w:t xml:space="preserve"> </w:t>
      </w:r>
      <w:r>
        <w:t>active</w:t>
      </w:r>
      <w:r>
        <w:rPr>
          <w:spacing w:val="-2"/>
        </w:rPr>
        <w:t xml:space="preserve"> </w:t>
      </w:r>
      <w:r>
        <w:t>connectors</w:t>
      </w:r>
      <w:r>
        <w:rPr>
          <w:spacing w:val="-2"/>
        </w:rPr>
        <w:t xml:space="preserve"> </w:t>
      </w:r>
      <w:r>
        <w:t>in</w:t>
      </w:r>
      <w:r>
        <w:rPr>
          <w:spacing w:val="-2"/>
        </w:rPr>
        <w:t xml:space="preserve"> </w:t>
      </w:r>
      <w:r>
        <w:t>the</w:t>
      </w:r>
      <w:r>
        <w:rPr>
          <w:spacing w:val="-2"/>
        </w:rPr>
        <w:t xml:space="preserve"> </w:t>
      </w:r>
      <w:r>
        <w:t>master</w:t>
      </w:r>
      <w:r>
        <w:rPr>
          <w:spacing w:val="-2"/>
        </w:rPr>
        <w:t xml:space="preserve"> </w:t>
      </w:r>
      <w:r>
        <w:t>data</w:t>
      </w:r>
      <w:r>
        <w:rPr>
          <w:spacing w:val="-2"/>
        </w:rPr>
        <w:t xml:space="preserve"> </w:t>
      </w:r>
      <w:r>
        <w:t>table. If a specific connector is provided, only that connector’s data will be collected.</w:t>
      </w:r>
    </w:p>
    <w:p w14:paraId="510AC521" w14:textId="77777777" w:rsidR="000C2409" w:rsidRDefault="005E3753">
      <w:pPr>
        <w:pStyle w:val="BodyText"/>
        <w:spacing w:before="8"/>
        <w:rPr>
          <w:sz w:val="3"/>
        </w:rPr>
      </w:pPr>
      <w:r>
        <w:rPr>
          <w:noProof/>
        </w:rPr>
        <mc:AlternateContent>
          <mc:Choice Requires="wps">
            <w:drawing>
              <wp:anchor distT="0" distB="0" distL="0" distR="0" simplePos="0" relativeHeight="487632384" behindDoc="1" locked="0" layoutInCell="1" allowOverlap="1" wp14:anchorId="24A032DA" wp14:editId="1A673399">
                <wp:simplePos x="0" y="0"/>
                <wp:positionH relativeFrom="page">
                  <wp:posOffset>381200</wp:posOffset>
                </wp:positionH>
                <wp:positionV relativeFrom="paragraph">
                  <wp:posOffset>44988</wp:posOffset>
                </wp:positionV>
                <wp:extent cx="6670675" cy="259079"/>
                <wp:effectExtent l="0" t="0" r="9525" b="8255"/>
                <wp:wrapTopAndBottom/>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43455F55" w14:textId="77777777" w:rsidR="000C2409" w:rsidRDefault="005E3753">
                            <w:pPr>
                              <w:spacing w:before="126" w:line="275" w:lineRule="exact"/>
                              <w:ind w:left="197"/>
                              <w:rPr>
                                <w:b/>
                                <w:color w:val="000000"/>
                              </w:rPr>
                            </w:pPr>
                            <w:bookmarkStart w:id="107" w:name="Prepare"/>
                            <w:bookmarkStart w:id="108" w:name="_bookmark58"/>
                            <w:bookmarkStart w:id="109" w:name="_bookmark59"/>
                            <w:bookmarkEnd w:id="107"/>
                            <w:bookmarkEnd w:id="108"/>
                            <w:bookmarkEnd w:id="109"/>
                            <w:r>
                              <w:rPr>
                                <w:b/>
                                <w:color w:val="1F425B"/>
                                <w:spacing w:val="-2"/>
                              </w:rPr>
                              <w:t>Prepare</w:t>
                            </w:r>
                          </w:p>
                        </w:txbxContent>
                      </wps:txbx>
                      <wps:bodyPr wrap="square" lIns="0" tIns="0" rIns="0" bIns="0" rtlCol="0">
                        <a:noAutofit/>
                      </wps:bodyPr>
                    </wps:wsp>
                  </a:graphicData>
                </a:graphic>
              </wp:anchor>
            </w:drawing>
          </mc:Choice>
          <mc:Fallback>
            <w:pict>
              <v:shape w14:anchorId="24A032DA" id="Textbox 123" o:spid="_x0000_s1059" type="#_x0000_t202" style="position:absolute;margin-left:30pt;margin-top:3.55pt;width:525.25pt;height:20.4pt;z-index:-15684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" filled="f" stroked="f" strokeweight=".1058mm">
                <v:textbox inset="0,0,0,0">
                  <w:txbxContent>
                    <w:p w14:paraId="43455F55" w14:textId="77777777" w:rsidR="000C2409" w:rsidRDefault="005E3753">
                      <w:pPr>
                        <w:spacing w:before="126" w:line="275" w:lineRule="exact"/>
                        <w:ind w:left="197"/>
                        <w:rPr>
                          <w:b/>
                          <w:color w:val="000000"/>
                        </w:rPr>
                      </w:pPr>
                      <w:bookmarkStart w:id="176" w:name="Prepare"/>
                      <w:bookmarkStart w:id="177" w:name="_bookmark58"/>
                      <w:bookmarkStart w:id="178" w:name="_bookmark59"/>
                      <w:bookmarkEnd w:id="176"/>
                      <w:bookmarkEnd w:id="177"/>
                      <w:bookmarkEnd w:id="178"/>
                      <w:r>
                        <w:rPr>
                          <w:b/>
                          <w:color w:val="1F425B"/>
                          <w:spacing w:val="-2"/>
                        </w:rPr>
                        <w:t>Prepare</w:t>
                      </w:r>
                    </w:p>
                  </w:txbxContent>
                </v:textbox>
                <w10:wrap type="topAndBottom" anchorx="page"/>
              </v:shape>
            </w:pict>
          </mc:Fallback>
        </mc:AlternateContent>
      </w:r>
    </w:p>
    <w:p w14:paraId="253962AC" w14:textId="77777777" w:rsidR="000C2409" w:rsidRPr="00252F29" w:rsidRDefault="005E3753" w:rsidP="00252F29">
      <w:pPr>
        <w:pStyle w:val="Heading1"/>
        <w:spacing w:before="128" w:line="360" w:lineRule="auto"/>
        <w:ind w:right="797"/>
        <w:rPr>
          <w:b w:val="0"/>
          <w:bCs w:val="0"/>
        </w:rPr>
      </w:pPr>
      <w:r w:rsidRPr="00252F29">
        <w:rPr>
          <w:b w:val="0"/>
          <w:bCs w:val="0"/>
        </w:rPr>
        <w:t>This second phase of the process aims to transform the original data, thus reducing the need for computational</w:t>
      </w:r>
      <w:r w:rsidRPr="00252F29">
        <w:rPr>
          <w:b w:val="0"/>
          <w:bCs w:val="0"/>
          <w:spacing w:val="-3"/>
        </w:rPr>
        <w:t xml:space="preserve"> </w:t>
      </w:r>
      <w:r w:rsidRPr="00252F29">
        <w:rPr>
          <w:b w:val="0"/>
          <w:bCs w:val="0"/>
        </w:rPr>
        <w:lastRenderedPageBreak/>
        <w:t>resources</w:t>
      </w:r>
      <w:r w:rsidRPr="00252F29">
        <w:rPr>
          <w:b w:val="0"/>
          <w:bCs w:val="0"/>
          <w:spacing w:val="-3"/>
        </w:rPr>
        <w:t xml:space="preserve"> </w:t>
      </w:r>
      <w:r w:rsidRPr="00252F29">
        <w:rPr>
          <w:b w:val="0"/>
          <w:bCs w:val="0"/>
        </w:rPr>
        <w:t>in</w:t>
      </w:r>
      <w:r w:rsidRPr="00252F29">
        <w:rPr>
          <w:b w:val="0"/>
          <w:bCs w:val="0"/>
          <w:spacing w:val="-3"/>
        </w:rPr>
        <w:t xml:space="preserve"> </w:t>
      </w:r>
      <w:r w:rsidRPr="00252F29">
        <w:rPr>
          <w:b w:val="0"/>
          <w:bCs w:val="0"/>
        </w:rPr>
        <w:t>the</w:t>
      </w:r>
      <w:r w:rsidRPr="00252F29">
        <w:rPr>
          <w:b w:val="0"/>
          <w:bCs w:val="0"/>
          <w:spacing w:val="-3"/>
        </w:rPr>
        <w:t xml:space="preserve"> </w:t>
      </w:r>
      <w:r w:rsidRPr="00252F29">
        <w:rPr>
          <w:b w:val="0"/>
          <w:bCs w:val="0"/>
        </w:rPr>
        <w:t>subsequent</w:t>
      </w:r>
      <w:r w:rsidRPr="00252F29">
        <w:rPr>
          <w:b w:val="0"/>
          <w:bCs w:val="0"/>
          <w:spacing w:val="-3"/>
        </w:rPr>
        <w:t xml:space="preserve"> </w:t>
      </w:r>
      <w:r w:rsidRPr="00252F29">
        <w:rPr>
          <w:b w:val="0"/>
          <w:bCs w:val="0"/>
        </w:rPr>
        <w:t>steps.</w:t>
      </w:r>
      <w:r w:rsidRPr="00252F29">
        <w:rPr>
          <w:b w:val="0"/>
          <w:bCs w:val="0"/>
          <w:spacing w:val="-3"/>
        </w:rPr>
        <w:t xml:space="preserve"> </w:t>
      </w:r>
      <w:r w:rsidRPr="00252F29">
        <w:rPr>
          <w:b w:val="0"/>
          <w:bCs w:val="0"/>
        </w:rPr>
        <w:t>Based</w:t>
      </w:r>
      <w:r w:rsidRPr="00252F29">
        <w:rPr>
          <w:b w:val="0"/>
          <w:bCs w:val="0"/>
          <w:spacing w:val="-3"/>
        </w:rPr>
        <w:t xml:space="preserve"> </w:t>
      </w:r>
      <w:r w:rsidRPr="00252F29">
        <w:rPr>
          <w:b w:val="0"/>
          <w:bCs w:val="0"/>
        </w:rPr>
        <w:t>on</w:t>
      </w:r>
      <w:r w:rsidRPr="00252F29">
        <w:rPr>
          <w:b w:val="0"/>
          <w:bCs w:val="0"/>
          <w:spacing w:val="-3"/>
        </w:rPr>
        <w:t xml:space="preserve"> </w:t>
      </w:r>
      <w:r w:rsidRPr="00252F29">
        <w:rPr>
          <w:b w:val="0"/>
          <w:bCs w:val="0"/>
        </w:rPr>
        <w:t>the</w:t>
      </w:r>
      <w:r w:rsidRPr="00252F29">
        <w:rPr>
          <w:b w:val="0"/>
          <w:bCs w:val="0"/>
          <w:spacing w:val="-3"/>
        </w:rPr>
        <w:t xml:space="preserve"> </w:t>
      </w:r>
      <w:r w:rsidRPr="00252F29">
        <w:rPr>
          <w:b w:val="0"/>
          <w:bCs w:val="0"/>
        </w:rPr>
        <w:t>briefly</w:t>
      </w:r>
      <w:r w:rsidRPr="00252F29">
        <w:rPr>
          <w:b w:val="0"/>
          <w:bCs w:val="0"/>
          <w:spacing w:val="-3"/>
        </w:rPr>
        <w:t xml:space="preserve"> </w:t>
      </w:r>
      <w:r w:rsidRPr="00252F29">
        <w:rPr>
          <w:b w:val="0"/>
          <w:bCs w:val="0"/>
        </w:rPr>
        <w:t>configured</w:t>
      </w:r>
      <w:r w:rsidRPr="00252F29">
        <w:rPr>
          <w:b w:val="0"/>
          <w:bCs w:val="0"/>
          <w:spacing w:val="-3"/>
        </w:rPr>
        <w:t xml:space="preserve"> </w:t>
      </w:r>
      <w:r w:rsidRPr="00252F29">
        <w:rPr>
          <w:b w:val="0"/>
          <w:bCs w:val="0"/>
        </w:rPr>
        <w:t>connector</w:t>
      </w:r>
      <w:r w:rsidRPr="00252F29">
        <w:rPr>
          <w:b w:val="0"/>
          <w:bCs w:val="0"/>
          <w:spacing w:val="-3"/>
        </w:rPr>
        <w:t xml:space="preserve"> </w:t>
      </w:r>
      <w:r w:rsidRPr="00252F29">
        <w:rPr>
          <w:b w:val="0"/>
          <w:bCs w:val="0"/>
        </w:rPr>
        <w:t>parameters,</w:t>
      </w:r>
      <w:r w:rsidRPr="00252F29">
        <w:rPr>
          <w:b w:val="0"/>
          <w:bCs w:val="0"/>
          <w:spacing w:val="-3"/>
        </w:rPr>
        <w:t xml:space="preserve"> </w:t>
      </w:r>
      <w:r w:rsidRPr="00252F29">
        <w:rPr>
          <w:b w:val="0"/>
          <w:bCs w:val="0"/>
        </w:rPr>
        <w:t>in this phase, we will have:</w:t>
      </w:r>
    </w:p>
    <w:p w14:paraId="690736CC" w14:textId="77777777" w:rsidR="000C2409" w:rsidRDefault="005E3753" w:rsidP="00252F29">
      <w:pPr>
        <w:pStyle w:val="ListParagraph"/>
        <w:numPr>
          <w:ilvl w:val="0"/>
          <w:numId w:val="2"/>
        </w:numPr>
        <w:tabs>
          <w:tab w:val="left" w:pos="1159"/>
        </w:tabs>
        <w:spacing w:before="0"/>
        <w:ind w:left="1159" w:hanging="179"/>
        <w:rPr>
          <w:sz w:val="20"/>
        </w:rPr>
      </w:pPr>
      <w:r>
        <w:rPr>
          <w:sz w:val="20"/>
        </w:rPr>
        <w:t xml:space="preserve">Deleting header </w:t>
      </w:r>
      <w:r>
        <w:rPr>
          <w:spacing w:val="-2"/>
          <w:sz w:val="20"/>
        </w:rPr>
        <w:t>lines</w:t>
      </w:r>
    </w:p>
    <w:p w14:paraId="54CE1B8E" w14:textId="77777777" w:rsidR="000C2409" w:rsidRDefault="005E3753" w:rsidP="00252F29">
      <w:pPr>
        <w:pStyle w:val="ListParagraph"/>
        <w:numPr>
          <w:ilvl w:val="0"/>
          <w:numId w:val="2"/>
        </w:numPr>
        <w:tabs>
          <w:tab w:val="left" w:pos="1159"/>
        </w:tabs>
        <w:ind w:left="1159" w:hanging="179"/>
        <w:rPr>
          <w:sz w:val="20"/>
        </w:rPr>
      </w:pPr>
      <w:r>
        <w:rPr>
          <w:sz w:val="20"/>
        </w:rPr>
        <w:t xml:space="preserve">Deleting unnecessary </w:t>
      </w:r>
      <w:r>
        <w:rPr>
          <w:spacing w:val="-2"/>
          <w:sz w:val="20"/>
        </w:rPr>
        <w:t>columns</w:t>
      </w:r>
    </w:p>
    <w:p w14:paraId="02040290" w14:textId="77777777" w:rsidR="000C2409" w:rsidRDefault="005E3753" w:rsidP="00252F29">
      <w:pPr>
        <w:pStyle w:val="ListParagraph"/>
        <w:numPr>
          <w:ilvl w:val="0"/>
          <w:numId w:val="2"/>
        </w:numPr>
        <w:tabs>
          <w:tab w:val="left" w:pos="1159"/>
        </w:tabs>
        <w:ind w:left="1159" w:hanging="179"/>
        <w:rPr>
          <w:sz w:val="20"/>
        </w:rPr>
      </w:pPr>
      <w:r>
        <w:rPr>
          <w:sz w:val="20"/>
        </w:rPr>
        <w:t xml:space="preserve">Transforming ID Columns with Suffix </w:t>
      </w:r>
      <w:r>
        <w:rPr>
          <w:spacing w:val="-2"/>
          <w:sz w:val="20"/>
        </w:rPr>
        <w:t>Identifiers</w:t>
      </w:r>
    </w:p>
    <w:p w14:paraId="6EE2F7F8" w14:textId="77777777" w:rsidR="000C2409" w:rsidRDefault="005E3753" w:rsidP="00252F29">
      <w:pPr>
        <w:pStyle w:val="ListParagraph"/>
        <w:numPr>
          <w:ilvl w:val="0"/>
          <w:numId w:val="2"/>
        </w:numPr>
        <w:tabs>
          <w:tab w:val="left" w:pos="1159"/>
        </w:tabs>
        <w:ind w:left="1159" w:hanging="179"/>
        <w:rPr>
          <w:sz w:val="20"/>
        </w:rPr>
      </w:pPr>
      <w:r>
        <w:rPr>
          <w:sz w:val="20"/>
        </w:rPr>
        <w:t xml:space="preserve">Replacement the </w:t>
      </w:r>
      <w:r>
        <w:rPr>
          <w:spacing w:val="-2"/>
          <w:sz w:val="20"/>
        </w:rPr>
        <w:t>terms</w:t>
      </w:r>
    </w:p>
    <w:p w14:paraId="144FE500" w14:textId="22281D6C" w:rsidR="000C2409" w:rsidRPr="00252F29" w:rsidRDefault="005E3753" w:rsidP="00252F29">
      <w:pPr>
        <w:pStyle w:val="ListParagraph"/>
        <w:numPr>
          <w:ilvl w:val="0"/>
          <w:numId w:val="2"/>
        </w:numPr>
        <w:tabs>
          <w:tab w:val="left" w:pos="1159"/>
        </w:tabs>
        <w:ind w:left="1159" w:hanging="179"/>
        <w:rPr>
          <w:sz w:val="20"/>
        </w:rPr>
      </w:pPr>
      <w:r>
        <w:rPr>
          <w:sz w:val="20"/>
        </w:rPr>
        <w:t xml:space="preserve">Deletion of the original </w:t>
      </w:r>
      <w:r>
        <w:rPr>
          <w:spacing w:val="-4"/>
          <w:sz w:val="20"/>
        </w:rPr>
        <w:t>file</w:t>
      </w:r>
    </w:p>
    <w:p w14:paraId="77FD6E1B" w14:textId="77777777" w:rsidR="00252F29" w:rsidRDefault="00252F29" w:rsidP="00252F29">
      <w:pPr>
        <w:pStyle w:val="ListParagraph"/>
        <w:tabs>
          <w:tab w:val="left" w:pos="1159"/>
        </w:tabs>
        <w:ind w:firstLine="0"/>
        <w:rPr>
          <w:sz w:val="20"/>
        </w:rPr>
      </w:pPr>
    </w:p>
    <w:p w14:paraId="5810FDCD" w14:textId="5075F2A6" w:rsidR="000C2409" w:rsidRPr="00252F29" w:rsidRDefault="005E3753" w:rsidP="00252F29">
      <w:pPr>
        <w:pStyle w:val="Heading1"/>
        <w:spacing w:before="8" w:line="360" w:lineRule="auto"/>
        <w:rPr>
          <w:b w:val="0"/>
          <w:bCs w:val="0"/>
        </w:rPr>
      </w:pPr>
      <w:r w:rsidRPr="00252F29">
        <w:rPr>
          <w:b w:val="0"/>
          <w:bCs w:val="0"/>
        </w:rPr>
        <w:t xml:space="preserve">The output will be a new temporary file for consumption in the next </w:t>
      </w:r>
      <w:r w:rsidRPr="00252F29">
        <w:rPr>
          <w:b w:val="0"/>
          <w:bCs w:val="0"/>
          <w:spacing w:val="-2"/>
        </w:rPr>
        <w:t>phase:</w:t>
      </w:r>
    </w:p>
    <w:p w14:paraId="1EE58248" w14:textId="77777777" w:rsidR="000C2409" w:rsidRPr="00252F29" w:rsidRDefault="005E3753" w:rsidP="00252F29">
      <w:pPr>
        <w:pStyle w:val="BodyText"/>
        <w:spacing w:before="64" w:line="360" w:lineRule="auto"/>
        <w:ind w:left="700"/>
        <w:rPr>
          <w:rFonts w:ascii="Courier New"/>
        </w:rPr>
      </w:pPr>
      <w:r w:rsidRPr="00252F29">
        <w:rPr>
          <w:rFonts w:ascii="Courier New"/>
        </w:rPr>
        <w:t xml:space="preserve"># </w:t>
      </w:r>
      <w:proofErr w:type="gramStart"/>
      <w:r w:rsidRPr="00252F29">
        <w:rPr>
          <w:rFonts w:ascii="Courier New"/>
        </w:rPr>
        <w:t>python</w:t>
      </w:r>
      <w:proofErr w:type="gramEnd"/>
      <w:r w:rsidRPr="00252F29">
        <w:rPr>
          <w:rFonts w:ascii="Courier New"/>
        </w:rPr>
        <w:t xml:space="preserve"> manage.py </w:t>
      </w:r>
      <w:proofErr w:type="spellStart"/>
      <w:r w:rsidRPr="00252F29">
        <w:rPr>
          <w:rFonts w:ascii="Courier New"/>
        </w:rPr>
        <w:t>etl</w:t>
      </w:r>
      <w:proofErr w:type="spellEnd"/>
      <w:r w:rsidRPr="00252F29">
        <w:rPr>
          <w:rFonts w:ascii="Courier New"/>
        </w:rPr>
        <w:t xml:space="preserve"> </w:t>
      </w:r>
      <w:r w:rsidRPr="00252F29">
        <w:rPr>
          <w:rFonts w:ascii="Courier New"/>
        </w:rPr>
        <w:t>–</w:t>
      </w:r>
      <w:r w:rsidRPr="00252F29">
        <w:rPr>
          <w:rFonts w:ascii="Courier New"/>
        </w:rPr>
        <w:t>prepare {all or connector}</w:t>
      </w:r>
    </w:p>
    <w:p w14:paraId="65C3D1B4" w14:textId="77777777" w:rsidR="000C2409" w:rsidRDefault="005E3753" w:rsidP="00252F29">
      <w:pPr>
        <w:pStyle w:val="BodyText"/>
        <w:spacing w:before="125" w:line="360" w:lineRule="auto"/>
        <w:ind w:left="300"/>
      </w:pPr>
      <w:r>
        <w:t>It</w:t>
      </w:r>
      <w:r>
        <w:rPr>
          <w:spacing w:val="26"/>
        </w:rPr>
        <w:t xml:space="preserve"> </w:t>
      </w:r>
      <w:r>
        <w:t>will</w:t>
      </w:r>
      <w:r>
        <w:rPr>
          <w:spacing w:val="26"/>
        </w:rPr>
        <w:t xml:space="preserve"> </w:t>
      </w:r>
      <w:r>
        <w:t>start</w:t>
      </w:r>
      <w:r>
        <w:rPr>
          <w:spacing w:val="26"/>
        </w:rPr>
        <w:t xml:space="preserve"> </w:t>
      </w:r>
      <w:r>
        <w:t>the</w:t>
      </w:r>
      <w:r>
        <w:rPr>
          <w:spacing w:val="26"/>
        </w:rPr>
        <w:t xml:space="preserve"> </w:t>
      </w:r>
      <w:r>
        <w:t>data</w:t>
      </w:r>
      <w:r>
        <w:rPr>
          <w:spacing w:val="26"/>
        </w:rPr>
        <w:t xml:space="preserve"> </w:t>
      </w:r>
      <w:r>
        <w:t>preparation</w:t>
      </w:r>
      <w:r>
        <w:rPr>
          <w:spacing w:val="26"/>
        </w:rPr>
        <w:t xml:space="preserve"> </w:t>
      </w:r>
      <w:r>
        <w:t>phase</w:t>
      </w:r>
      <w:r>
        <w:rPr>
          <w:spacing w:val="26"/>
        </w:rPr>
        <w:t xml:space="preserve"> </w:t>
      </w:r>
      <w:r>
        <w:t>for</w:t>
      </w:r>
      <w:r>
        <w:rPr>
          <w:spacing w:val="26"/>
        </w:rPr>
        <w:t xml:space="preserve"> </w:t>
      </w:r>
      <w:r>
        <w:t>all</w:t>
      </w:r>
      <w:r>
        <w:rPr>
          <w:spacing w:val="26"/>
        </w:rPr>
        <w:t xml:space="preserve"> </w:t>
      </w:r>
      <w:r>
        <w:t>connectors</w:t>
      </w:r>
      <w:r>
        <w:rPr>
          <w:spacing w:val="26"/>
        </w:rPr>
        <w:t xml:space="preserve"> </w:t>
      </w:r>
      <w:r>
        <w:t>or</w:t>
      </w:r>
      <w:r>
        <w:rPr>
          <w:spacing w:val="26"/>
        </w:rPr>
        <w:t xml:space="preserve"> </w:t>
      </w:r>
      <w:r>
        <w:t>just</w:t>
      </w:r>
      <w:r>
        <w:rPr>
          <w:spacing w:val="26"/>
        </w:rPr>
        <w:t xml:space="preserve"> </w:t>
      </w:r>
      <w:r>
        <w:t>one</w:t>
      </w:r>
      <w:r>
        <w:rPr>
          <w:spacing w:val="26"/>
        </w:rPr>
        <w:t xml:space="preserve"> </w:t>
      </w:r>
      <w:r>
        <w:t>specified.</w:t>
      </w:r>
      <w:r>
        <w:rPr>
          <w:spacing w:val="26"/>
        </w:rPr>
        <w:t xml:space="preserve"> </w:t>
      </w:r>
      <w:r>
        <w:t>Essential</w:t>
      </w:r>
      <w:r>
        <w:rPr>
          <w:spacing w:val="26"/>
        </w:rPr>
        <w:t xml:space="preserve"> </w:t>
      </w:r>
      <w:r>
        <w:t>to</w:t>
      </w:r>
      <w:r>
        <w:rPr>
          <w:spacing w:val="26"/>
        </w:rPr>
        <w:t xml:space="preserve"> </w:t>
      </w:r>
      <w:r>
        <w:t>have</w:t>
      </w:r>
      <w:r>
        <w:rPr>
          <w:spacing w:val="26"/>
        </w:rPr>
        <w:t xml:space="preserve"> </w:t>
      </w:r>
      <w:r>
        <w:t>the</w:t>
      </w:r>
      <w:r>
        <w:rPr>
          <w:spacing w:val="26"/>
        </w:rPr>
        <w:t xml:space="preserve"> </w:t>
      </w:r>
      <w:r>
        <w:t>file</w:t>
      </w:r>
      <w:r>
        <w:rPr>
          <w:spacing w:val="26"/>
        </w:rPr>
        <w:t xml:space="preserve"> </w:t>
      </w:r>
      <w:r>
        <w:t>in</w:t>
      </w:r>
      <w:r>
        <w:rPr>
          <w:spacing w:val="26"/>
        </w:rPr>
        <w:t xml:space="preserve"> </w:t>
      </w:r>
      <w:r>
        <w:t>PSA. Otherwise, the system will display a warning:</w:t>
      </w:r>
    </w:p>
    <w:p w14:paraId="2450E685" w14:textId="77777777" w:rsidR="000C2409" w:rsidRDefault="005E3753" w:rsidP="00252F29">
      <w:pPr>
        <w:pStyle w:val="BodyText"/>
        <w:spacing w:before="121" w:line="360" w:lineRule="auto"/>
        <w:ind w:left="300"/>
      </w:pPr>
      <w:r>
        <w:t xml:space="preserve">The reset option will reset the control for all or a specific connector in the preparation phase and the two later </w:t>
      </w:r>
      <w:r>
        <w:rPr>
          <w:spacing w:val="-2"/>
        </w:rPr>
        <w:t>ones.</w:t>
      </w:r>
    </w:p>
    <w:p w14:paraId="4EA84705" w14:textId="77777777" w:rsidR="000C2409" w:rsidRDefault="005E3753">
      <w:pPr>
        <w:pStyle w:val="BodyText"/>
        <w:spacing w:before="3"/>
        <w:rPr>
          <w:sz w:val="14"/>
        </w:rPr>
      </w:pPr>
      <w:r>
        <w:rPr>
          <w:noProof/>
        </w:rPr>
        <mc:AlternateContent>
          <mc:Choice Requires="wps">
            <w:drawing>
              <wp:anchor distT="0" distB="0" distL="0" distR="0" simplePos="0" relativeHeight="487632896" behindDoc="1" locked="0" layoutInCell="1" allowOverlap="1" wp14:anchorId="0D9445A6" wp14:editId="41F6EE67">
                <wp:simplePos x="0" y="0"/>
                <wp:positionH relativeFrom="page">
                  <wp:posOffset>381200</wp:posOffset>
                </wp:positionH>
                <wp:positionV relativeFrom="paragraph">
                  <wp:posOffset>123812</wp:posOffset>
                </wp:positionV>
                <wp:extent cx="6670675" cy="259079"/>
                <wp:effectExtent l="0" t="0" r="9525" b="8255"/>
                <wp:wrapTopAndBottom/>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284FC528" w14:textId="77777777" w:rsidR="000C2409" w:rsidRDefault="005E3753">
                            <w:pPr>
                              <w:spacing w:before="126" w:line="275" w:lineRule="exact"/>
                              <w:ind w:left="197"/>
                              <w:rPr>
                                <w:b/>
                                <w:color w:val="000000"/>
                              </w:rPr>
                            </w:pPr>
                            <w:bookmarkStart w:id="110" w:name="Map"/>
                            <w:bookmarkStart w:id="111" w:name="_bookmark60"/>
                            <w:bookmarkEnd w:id="110"/>
                            <w:bookmarkEnd w:id="111"/>
                            <w:r>
                              <w:rPr>
                                <w:b/>
                                <w:color w:val="1F425B"/>
                                <w:spacing w:val="-5"/>
                              </w:rPr>
                              <w:t>Map</w:t>
                            </w:r>
                          </w:p>
                        </w:txbxContent>
                      </wps:txbx>
                      <wps:bodyPr wrap="square" lIns="0" tIns="0" rIns="0" bIns="0" rtlCol="0">
                        <a:noAutofit/>
                      </wps:bodyPr>
                    </wps:wsp>
                  </a:graphicData>
                </a:graphic>
              </wp:anchor>
            </w:drawing>
          </mc:Choice>
          <mc:Fallback>
            <w:pict>
              <v:shape w14:anchorId="0D9445A6" id="Textbox 124" o:spid="_x0000_s1060" type="#_x0000_t202" style="position:absolute;margin-left:30pt;margin-top:9.75pt;width:525.25pt;height:20.4pt;z-index:-15683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" filled="f" stroked="f" strokeweight=".1058mm">
                <v:textbox inset="0,0,0,0">
                  <w:txbxContent>
                    <w:p w14:paraId="284FC528" w14:textId="77777777" w:rsidR="000C2409" w:rsidRDefault="005E3753">
                      <w:pPr>
                        <w:spacing w:before="126" w:line="275" w:lineRule="exact"/>
                        <w:ind w:left="197"/>
                        <w:rPr>
                          <w:b/>
                          <w:color w:val="000000"/>
                        </w:rPr>
                      </w:pPr>
                      <w:bookmarkStart w:id="181" w:name="Map"/>
                      <w:bookmarkStart w:id="182" w:name="_bookmark60"/>
                      <w:bookmarkEnd w:id="181"/>
                      <w:bookmarkEnd w:id="182"/>
                      <w:r>
                        <w:rPr>
                          <w:b/>
                          <w:color w:val="1F425B"/>
                          <w:spacing w:val="-5"/>
                        </w:rPr>
                        <w:t>Map</w:t>
                      </w:r>
                    </w:p>
                  </w:txbxContent>
                </v:textbox>
                <w10:wrap type="topAndBottom" anchorx="page"/>
              </v:shape>
            </w:pict>
          </mc:Fallback>
        </mc:AlternateContent>
      </w:r>
    </w:p>
    <w:p w14:paraId="28B96854" w14:textId="57EAB96C" w:rsidR="000C2409" w:rsidRPr="00252F29" w:rsidRDefault="005E3753" w:rsidP="00252F29">
      <w:pPr>
        <w:pStyle w:val="Heading1"/>
        <w:spacing w:before="128" w:line="360" w:lineRule="auto"/>
        <w:ind w:right="797"/>
        <w:rPr>
          <w:b w:val="0"/>
          <w:bCs w:val="0"/>
        </w:rPr>
      </w:pPr>
      <w:r w:rsidRPr="00252F29">
        <w:rPr>
          <w:b w:val="0"/>
          <w:bCs w:val="0"/>
        </w:rPr>
        <w:t>The</w:t>
      </w:r>
      <w:r w:rsidRPr="00252F29">
        <w:rPr>
          <w:b w:val="0"/>
          <w:bCs w:val="0"/>
          <w:spacing w:val="-2"/>
        </w:rPr>
        <w:t xml:space="preserve"> </w:t>
      </w:r>
      <w:r w:rsidRPr="00252F29">
        <w:rPr>
          <w:b w:val="0"/>
          <w:bCs w:val="0"/>
        </w:rPr>
        <w:t>map</w:t>
      </w:r>
      <w:r w:rsidRPr="00252F29">
        <w:rPr>
          <w:b w:val="0"/>
          <w:bCs w:val="0"/>
          <w:spacing w:val="-2"/>
        </w:rPr>
        <w:t xml:space="preserve"> </w:t>
      </w:r>
      <w:r w:rsidRPr="00252F29">
        <w:rPr>
          <w:b w:val="0"/>
          <w:bCs w:val="0"/>
        </w:rPr>
        <w:t>will</w:t>
      </w:r>
      <w:r w:rsidRPr="00252F29">
        <w:rPr>
          <w:b w:val="0"/>
          <w:bCs w:val="0"/>
          <w:spacing w:val="-2"/>
        </w:rPr>
        <w:t xml:space="preserve"> </w:t>
      </w:r>
      <w:r w:rsidRPr="00252F29">
        <w:rPr>
          <w:b w:val="0"/>
          <w:bCs w:val="0"/>
        </w:rPr>
        <w:t>process</w:t>
      </w:r>
      <w:r w:rsidRPr="00252F29">
        <w:rPr>
          <w:b w:val="0"/>
          <w:bCs w:val="0"/>
          <w:spacing w:val="-2"/>
        </w:rPr>
        <w:t xml:space="preserve"> </w:t>
      </w:r>
      <w:r w:rsidRPr="00252F29">
        <w:rPr>
          <w:b w:val="0"/>
          <w:bCs w:val="0"/>
        </w:rPr>
        <w:t>each</w:t>
      </w:r>
      <w:r w:rsidRPr="00252F29">
        <w:rPr>
          <w:b w:val="0"/>
          <w:bCs w:val="0"/>
          <w:spacing w:val="-2"/>
        </w:rPr>
        <w:t xml:space="preserve"> </w:t>
      </w:r>
      <w:r w:rsidRPr="00252F29">
        <w:rPr>
          <w:b w:val="0"/>
          <w:bCs w:val="0"/>
        </w:rPr>
        <w:t>line</w:t>
      </w:r>
      <w:r w:rsidRPr="00252F29">
        <w:rPr>
          <w:b w:val="0"/>
          <w:bCs w:val="0"/>
          <w:spacing w:val="-2"/>
        </w:rPr>
        <w:t xml:space="preserve"> </w:t>
      </w:r>
      <w:r w:rsidRPr="00252F29">
        <w:rPr>
          <w:b w:val="0"/>
          <w:bCs w:val="0"/>
        </w:rPr>
        <w:t>of</w:t>
      </w:r>
      <w:r w:rsidRPr="00252F29">
        <w:rPr>
          <w:b w:val="0"/>
          <w:bCs w:val="0"/>
          <w:spacing w:val="-2"/>
        </w:rPr>
        <w:t xml:space="preserve"> </w:t>
      </w:r>
      <w:r w:rsidRPr="00252F29">
        <w:rPr>
          <w:b w:val="0"/>
          <w:bCs w:val="0"/>
        </w:rPr>
        <w:t>the</w:t>
      </w:r>
      <w:r w:rsidRPr="00252F29">
        <w:rPr>
          <w:b w:val="0"/>
          <w:bCs w:val="0"/>
          <w:spacing w:val="-2"/>
        </w:rPr>
        <w:t xml:space="preserve"> </w:t>
      </w:r>
      <w:r w:rsidRPr="00252F29">
        <w:rPr>
          <w:b w:val="0"/>
          <w:bCs w:val="0"/>
        </w:rPr>
        <w:t>file</w:t>
      </w:r>
      <w:r w:rsidRPr="00252F29">
        <w:rPr>
          <w:b w:val="0"/>
          <w:bCs w:val="0"/>
          <w:spacing w:val="-2"/>
        </w:rPr>
        <w:t xml:space="preserve"> </w:t>
      </w:r>
      <w:r w:rsidRPr="00252F29">
        <w:rPr>
          <w:b w:val="0"/>
          <w:bCs w:val="0"/>
        </w:rPr>
        <w:t>and</w:t>
      </w:r>
      <w:r w:rsidRPr="00252F29">
        <w:rPr>
          <w:b w:val="0"/>
          <w:bCs w:val="0"/>
          <w:spacing w:val="-2"/>
        </w:rPr>
        <w:t xml:space="preserve"> </w:t>
      </w:r>
      <w:r w:rsidRPr="00252F29">
        <w:rPr>
          <w:b w:val="0"/>
          <w:bCs w:val="0"/>
        </w:rPr>
        <w:t>combine</w:t>
      </w:r>
      <w:r w:rsidRPr="00252F29">
        <w:rPr>
          <w:b w:val="0"/>
          <w:bCs w:val="0"/>
          <w:spacing w:val="-2"/>
        </w:rPr>
        <w:t xml:space="preserve"> </w:t>
      </w:r>
      <w:r w:rsidRPr="00252F29">
        <w:rPr>
          <w:b w:val="0"/>
          <w:bCs w:val="0"/>
        </w:rPr>
        <w:t>all</w:t>
      </w:r>
      <w:r w:rsidRPr="00252F29">
        <w:rPr>
          <w:b w:val="0"/>
          <w:bCs w:val="0"/>
          <w:spacing w:val="-2"/>
        </w:rPr>
        <w:t xml:space="preserve"> </w:t>
      </w:r>
      <w:r w:rsidRPr="00252F29">
        <w:rPr>
          <w:b w:val="0"/>
          <w:bCs w:val="0"/>
        </w:rPr>
        <w:t>found</w:t>
      </w:r>
      <w:r w:rsidRPr="00252F29">
        <w:rPr>
          <w:b w:val="0"/>
          <w:bCs w:val="0"/>
          <w:spacing w:val="-2"/>
        </w:rPr>
        <w:t xml:space="preserve"> </w:t>
      </w:r>
      <w:r w:rsidRPr="00252F29">
        <w:rPr>
          <w:b w:val="0"/>
          <w:bCs w:val="0"/>
        </w:rPr>
        <w:t>words.</w:t>
      </w:r>
      <w:r w:rsidRPr="00252F29">
        <w:rPr>
          <w:b w:val="0"/>
          <w:bCs w:val="0"/>
          <w:spacing w:val="-2"/>
        </w:rPr>
        <w:t xml:space="preserve"> </w:t>
      </w:r>
      <w:r w:rsidRPr="00252F29">
        <w:rPr>
          <w:b w:val="0"/>
          <w:bCs w:val="0"/>
        </w:rPr>
        <w:t>The</w:t>
      </w:r>
      <w:r w:rsidRPr="00252F29">
        <w:rPr>
          <w:b w:val="0"/>
          <w:bCs w:val="0"/>
          <w:spacing w:val="-2"/>
        </w:rPr>
        <w:t xml:space="preserve"> </w:t>
      </w:r>
      <w:r w:rsidRPr="00252F29">
        <w:rPr>
          <w:b w:val="0"/>
          <w:bCs w:val="0"/>
        </w:rPr>
        <w:t>result</w:t>
      </w:r>
      <w:r w:rsidRPr="00252F29">
        <w:rPr>
          <w:b w:val="0"/>
          <w:bCs w:val="0"/>
          <w:spacing w:val="-2"/>
        </w:rPr>
        <w:t xml:space="preserve"> </w:t>
      </w:r>
      <w:r w:rsidRPr="00252F29">
        <w:rPr>
          <w:b w:val="0"/>
          <w:bCs w:val="0"/>
        </w:rPr>
        <w:t>will</w:t>
      </w:r>
      <w:r w:rsidRPr="00252F29">
        <w:rPr>
          <w:b w:val="0"/>
          <w:bCs w:val="0"/>
          <w:spacing w:val="-2"/>
        </w:rPr>
        <w:t xml:space="preserve"> </w:t>
      </w:r>
      <w:r w:rsidRPr="00252F29">
        <w:rPr>
          <w:b w:val="0"/>
          <w:bCs w:val="0"/>
        </w:rPr>
        <w:t>be</w:t>
      </w:r>
      <w:r w:rsidRPr="00252F29">
        <w:rPr>
          <w:b w:val="0"/>
          <w:bCs w:val="0"/>
          <w:spacing w:val="-2"/>
        </w:rPr>
        <w:t xml:space="preserve"> </w:t>
      </w:r>
      <w:r w:rsidRPr="00252F29">
        <w:rPr>
          <w:b w:val="0"/>
          <w:bCs w:val="0"/>
        </w:rPr>
        <w:t>recorded</w:t>
      </w:r>
      <w:r w:rsidRPr="00252F29">
        <w:rPr>
          <w:b w:val="0"/>
          <w:bCs w:val="0"/>
          <w:spacing w:val="-2"/>
        </w:rPr>
        <w:t xml:space="preserve"> </w:t>
      </w:r>
      <w:r w:rsidRPr="00252F29">
        <w:rPr>
          <w:b w:val="0"/>
          <w:bCs w:val="0"/>
        </w:rPr>
        <w:t>in</w:t>
      </w:r>
      <w:r w:rsidRPr="00252F29">
        <w:rPr>
          <w:b w:val="0"/>
          <w:bCs w:val="0"/>
          <w:spacing w:val="-2"/>
        </w:rPr>
        <w:t xml:space="preserve"> </w:t>
      </w:r>
      <w:r w:rsidRPr="00252F29">
        <w:rPr>
          <w:b w:val="0"/>
          <w:bCs w:val="0"/>
        </w:rPr>
        <w:t xml:space="preserve">the </w:t>
      </w:r>
      <w:proofErr w:type="spellStart"/>
      <w:r w:rsidRPr="00252F29">
        <w:rPr>
          <w:b w:val="0"/>
          <w:bCs w:val="0"/>
        </w:rPr>
        <w:t>WordMap</w:t>
      </w:r>
      <w:proofErr w:type="spellEnd"/>
      <w:r w:rsidRPr="00252F29">
        <w:rPr>
          <w:b w:val="0"/>
          <w:bCs w:val="0"/>
        </w:rPr>
        <w:t xml:space="preserve"> table:</w:t>
      </w:r>
    </w:p>
    <w:p w14:paraId="6BE42C5D" w14:textId="77777777" w:rsidR="000C2409" w:rsidRPr="00252F29" w:rsidRDefault="005E3753" w:rsidP="00252F29">
      <w:pPr>
        <w:pStyle w:val="BodyText"/>
        <w:spacing w:before="64" w:line="360" w:lineRule="auto"/>
        <w:ind w:left="700"/>
        <w:rPr>
          <w:rFonts w:ascii="Courier New"/>
        </w:rPr>
      </w:pPr>
      <w:r w:rsidRPr="00252F29">
        <w:rPr>
          <w:rFonts w:ascii="Courier New"/>
        </w:rPr>
        <w:t xml:space="preserve"># </w:t>
      </w:r>
      <w:proofErr w:type="gramStart"/>
      <w:r w:rsidRPr="00252F29">
        <w:rPr>
          <w:rFonts w:ascii="Courier New"/>
        </w:rPr>
        <w:t>python</w:t>
      </w:r>
      <w:proofErr w:type="gramEnd"/>
      <w:r w:rsidRPr="00252F29">
        <w:rPr>
          <w:rFonts w:ascii="Courier New"/>
        </w:rPr>
        <w:t xml:space="preserve"> manage.py </w:t>
      </w:r>
      <w:proofErr w:type="spellStart"/>
      <w:r w:rsidRPr="00252F29">
        <w:rPr>
          <w:rFonts w:ascii="Courier New"/>
        </w:rPr>
        <w:t>etl</w:t>
      </w:r>
      <w:proofErr w:type="spellEnd"/>
      <w:r w:rsidRPr="00252F29">
        <w:rPr>
          <w:rFonts w:ascii="Courier New"/>
        </w:rPr>
        <w:t xml:space="preserve"> </w:t>
      </w:r>
      <w:r w:rsidRPr="00252F29">
        <w:rPr>
          <w:rFonts w:ascii="Courier New"/>
        </w:rPr>
        <w:t>–</w:t>
      </w:r>
      <w:r w:rsidRPr="00252F29">
        <w:rPr>
          <w:rFonts w:ascii="Courier New"/>
        </w:rPr>
        <w:t>map {all or connector}</w:t>
      </w:r>
    </w:p>
    <w:p w14:paraId="2B86E16D" w14:textId="3D538AEA" w:rsidR="000C2409" w:rsidRDefault="005E3753" w:rsidP="00252F29">
      <w:pPr>
        <w:pStyle w:val="BodyText"/>
        <w:spacing w:before="125" w:line="360" w:lineRule="auto"/>
        <w:ind w:left="300" w:right="797"/>
      </w:pPr>
      <w:r>
        <w:t xml:space="preserve">It will start the data term switching </w:t>
      </w:r>
      <w:del w:id="112" w:author="Palmiero, Nikki" w:date="2023-06-27T13:40:00Z">
        <w:r w:rsidDel="00B07448">
          <w:delText>phase</w:delText>
        </w:r>
      </w:del>
      <w:ins w:id="113" w:author="Palmiero, Nikki" w:date="2023-06-27T13:40:00Z">
        <w:r w:rsidR="00B07448">
          <w:t>phases</w:t>
        </w:r>
      </w:ins>
      <w:r>
        <w:t xml:space="preserve"> for all connectors or just one specified. </w:t>
      </w:r>
      <w:proofErr w:type="gramStart"/>
      <w:ins w:id="114" w:author="Palmiero, Nikki" w:date="2023-06-27T13:41:00Z">
        <w:r w:rsidR="00B07448">
          <w:t>This is why</w:t>
        </w:r>
        <w:proofErr w:type="gramEnd"/>
        <w:r w:rsidR="00B07448">
          <w:t xml:space="preserve"> it is e</w:t>
        </w:r>
      </w:ins>
      <w:del w:id="115" w:author="Palmiero, Nikki" w:date="2023-06-27T13:41:00Z">
        <w:r w:rsidDel="00B07448">
          <w:delText>E</w:delText>
        </w:r>
      </w:del>
      <w:r>
        <w:t>ssential to have the file in PSA.</w:t>
      </w:r>
      <w:r>
        <w:rPr>
          <w:spacing w:val="80"/>
        </w:rPr>
        <w:t xml:space="preserve"> </w:t>
      </w:r>
      <w:r>
        <w:t>Otherwise, the system will display a warning:</w:t>
      </w:r>
    </w:p>
    <w:p w14:paraId="7082CCF7" w14:textId="77777777" w:rsidR="000C2409" w:rsidRDefault="005E3753" w:rsidP="00252F29">
      <w:pPr>
        <w:pStyle w:val="BodyText"/>
        <w:spacing w:before="120" w:line="360" w:lineRule="auto"/>
        <w:ind w:left="300"/>
      </w:pPr>
      <w:r>
        <w:t xml:space="preserve">The reset option will reset the control for all or a specific connector to the switching phase and the next </w:t>
      </w:r>
      <w:r>
        <w:rPr>
          <w:spacing w:val="-2"/>
        </w:rPr>
        <w:t>phase</w:t>
      </w:r>
    </w:p>
    <w:p w14:paraId="64FE0CAD" w14:textId="77777777" w:rsidR="000C2409" w:rsidRDefault="005E3753">
      <w:pPr>
        <w:pStyle w:val="BodyText"/>
        <w:spacing w:before="4"/>
        <w:rPr>
          <w:sz w:val="14"/>
        </w:rPr>
      </w:pPr>
      <w:r>
        <w:rPr>
          <w:noProof/>
        </w:rPr>
        <mc:AlternateContent>
          <mc:Choice Requires="wps">
            <w:drawing>
              <wp:anchor distT="0" distB="0" distL="0" distR="0" simplePos="0" relativeHeight="487633408" behindDoc="1" locked="0" layoutInCell="1" allowOverlap="1" wp14:anchorId="26CD8087" wp14:editId="6E819A66">
                <wp:simplePos x="0" y="0"/>
                <wp:positionH relativeFrom="page">
                  <wp:posOffset>381200</wp:posOffset>
                </wp:positionH>
                <wp:positionV relativeFrom="paragraph">
                  <wp:posOffset>124209</wp:posOffset>
                </wp:positionV>
                <wp:extent cx="6670675" cy="259079"/>
                <wp:effectExtent l="0" t="0" r="9525" b="8255"/>
                <wp:wrapTopAndBottom/>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411C49F2" w14:textId="77777777" w:rsidR="000C2409" w:rsidRDefault="005E3753">
                            <w:pPr>
                              <w:spacing w:before="126" w:line="275" w:lineRule="exact"/>
                              <w:ind w:left="197"/>
                              <w:rPr>
                                <w:b/>
                                <w:color w:val="000000"/>
                              </w:rPr>
                            </w:pPr>
                            <w:bookmarkStart w:id="116" w:name="Reduce"/>
                            <w:bookmarkStart w:id="117" w:name="_bookmark61"/>
                            <w:bookmarkEnd w:id="116"/>
                            <w:bookmarkEnd w:id="117"/>
                            <w:r>
                              <w:rPr>
                                <w:b/>
                                <w:color w:val="1F425B"/>
                                <w:spacing w:val="-2"/>
                              </w:rPr>
                              <w:t>Reduce</w:t>
                            </w:r>
                          </w:p>
                        </w:txbxContent>
                      </wps:txbx>
                      <wps:bodyPr wrap="square" lIns="0" tIns="0" rIns="0" bIns="0" rtlCol="0">
                        <a:noAutofit/>
                      </wps:bodyPr>
                    </wps:wsp>
                  </a:graphicData>
                </a:graphic>
              </wp:anchor>
            </w:drawing>
          </mc:Choice>
          <mc:Fallback>
            <w:pict>
              <v:shape w14:anchorId="26CD8087" id="Textbox 125" o:spid="_x0000_s1061" type="#_x0000_t202" style="position:absolute;margin-left:30pt;margin-top:9.8pt;width:525.25pt;height:20.4pt;z-index:-15683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" filled="f" stroked="f" strokeweight=".1058mm">
                <v:textbox inset="0,0,0,0">
                  <w:txbxContent>
                    <w:p w14:paraId="411C49F2" w14:textId="77777777" w:rsidR="000C2409" w:rsidRDefault="005E3753">
                      <w:pPr>
                        <w:spacing w:before="126" w:line="275" w:lineRule="exact"/>
                        <w:ind w:left="197"/>
                        <w:rPr>
                          <w:b/>
                          <w:color w:val="000000"/>
                        </w:rPr>
                      </w:pPr>
                      <w:bookmarkStart w:id="189" w:name="Reduce"/>
                      <w:bookmarkStart w:id="190" w:name="_bookmark61"/>
                      <w:bookmarkEnd w:id="189"/>
                      <w:bookmarkEnd w:id="190"/>
                      <w:r>
                        <w:rPr>
                          <w:b/>
                          <w:color w:val="1F425B"/>
                          <w:spacing w:val="-2"/>
                        </w:rPr>
                        <w:t>Reduce</w:t>
                      </w:r>
                    </w:p>
                  </w:txbxContent>
                </v:textbox>
                <w10:wrap type="topAndBottom" anchorx="page"/>
              </v:shape>
            </w:pict>
          </mc:Fallback>
        </mc:AlternateContent>
      </w:r>
    </w:p>
    <w:p w14:paraId="013926E3" w14:textId="51A3251D" w:rsidR="000C2409" w:rsidRPr="00252F29" w:rsidRDefault="00B07448" w:rsidP="00252F29">
      <w:pPr>
        <w:pStyle w:val="Heading1"/>
        <w:spacing w:before="128" w:line="360" w:lineRule="auto"/>
        <w:ind w:right="797"/>
        <w:rPr>
          <w:b w:val="0"/>
          <w:bCs w:val="0"/>
        </w:rPr>
      </w:pPr>
      <w:ins w:id="118" w:author="Palmiero, Nikki" w:date="2023-06-27T13:42:00Z">
        <w:r>
          <w:rPr>
            <w:b w:val="0"/>
            <w:bCs w:val="0"/>
          </w:rPr>
          <w:t>Reduce is the l</w:t>
        </w:r>
      </w:ins>
      <w:del w:id="119" w:author="Palmiero, Nikki" w:date="2023-06-27T13:42:00Z">
        <w:r w:rsidR="005E3753" w:rsidRPr="00252F29" w:rsidDel="00B07448">
          <w:rPr>
            <w:b w:val="0"/>
            <w:bCs w:val="0"/>
          </w:rPr>
          <w:delText>L</w:delText>
        </w:r>
      </w:del>
      <w:r w:rsidR="005E3753" w:rsidRPr="00252F29">
        <w:rPr>
          <w:b w:val="0"/>
          <w:bCs w:val="0"/>
        </w:rPr>
        <w:t>ast step of the process. It has a mechanism to find Term (terms) per line called Mapper and then activate</w:t>
      </w:r>
      <w:ins w:id="120" w:author="Palmiero, Nikki" w:date="2023-06-27T13:42:00Z">
        <w:r>
          <w:rPr>
            <w:b w:val="0"/>
            <w:bCs w:val="0"/>
          </w:rPr>
          <w:t xml:space="preserve">s </w:t>
        </w:r>
      </w:ins>
      <w:del w:id="121" w:author="Palmiero, Nikki" w:date="2023-06-27T13:42:00Z">
        <w:r w:rsidR="005E3753" w:rsidRPr="00252F29" w:rsidDel="00B07448">
          <w:rPr>
            <w:b w:val="0"/>
            <w:bCs w:val="0"/>
          </w:rPr>
          <w:delText xml:space="preserve"> </w:delText>
        </w:r>
      </w:del>
      <w:r w:rsidR="005E3753" w:rsidRPr="00252F29">
        <w:rPr>
          <w:b w:val="0"/>
          <w:bCs w:val="0"/>
        </w:rPr>
        <w:t>the</w:t>
      </w:r>
      <w:r w:rsidR="005E3753" w:rsidRPr="00252F29">
        <w:rPr>
          <w:b w:val="0"/>
          <w:bCs w:val="0"/>
          <w:spacing w:val="-2"/>
        </w:rPr>
        <w:t xml:space="preserve"> </w:t>
      </w:r>
      <w:r w:rsidR="005E3753" w:rsidRPr="00252F29">
        <w:rPr>
          <w:b w:val="0"/>
          <w:bCs w:val="0"/>
        </w:rPr>
        <w:t>Reducer</w:t>
      </w:r>
      <w:r w:rsidR="005E3753" w:rsidRPr="00252F29">
        <w:rPr>
          <w:b w:val="0"/>
          <w:bCs w:val="0"/>
          <w:spacing w:val="-2"/>
        </w:rPr>
        <w:t xml:space="preserve"> </w:t>
      </w:r>
      <w:r w:rsidR="005E3753" w:rsidRPr="00252F29">
        <w:rPr>
          <w:b w:val="0"/>
          <w:bCs w:val="0"/>
        </w:rPr>
        <w:t>subprocess</w:t>
      </w:r>
      <w:r w:rsidR="005E3753" w:rsidRPr="00252F29">
        <w:rPr>
          <w:b w:val="0"/>
          <w:bCs w:val="0"/>
          <w:spacing w:val="-2"/>
        </w:rPr>
        <w:t xml:space="preserve"> </w:t>
      </w:r>
      <w:r w:rsidR="005E3753" w:rsidRPr="00252F29">
        <w:rPr>
          <w:b w:val="0"/>
          <w:bCs w:val="0"/>
        </w:rPr>
        <w:t>that</w:t>
      </w:r>
      <w:r w:rsidR="005E3753" w:rsidRPr="00252F29">
        <w:rPr>
          <w:b w:val="0"/>
          <w:bCs w:val="0"/>
          <w:spacing w:val="-2"/>
        </w:rPr>
        <w:t xml:space="preserve"> </w:t>
      </w:r>
      <w:r w:rsidR="005E3753" w:rsidRPr="00252F29">
        <w:rPr>
          <w:b w:val="0"/>
          <w:bCs w:val="0"/>
        </w:rPr>
        <w:t>will</w:t>
      </w:r>
      <w:r w:rsidR="005E3753" w:rsidRPr="00252F29">
        <w:rPr>
          <w:b w:val="0"/>
          <w:bCs w:val="0"/>
          <w:spacing w:val="-2"/>
        </w:rPr>
        <w:t xml:space="preserve"> </w:t>
      </w:r>
      <w:r w:rsidR="005E3753" w:rsidRPr="00252F29">
        <w:rPr>
          <w:b w:val="0"/>
          <w:bCs w:val="0"/>
        </w:rPr>
        <w:t>count</w:t>
      </w:r>
      <w:r w:rsidR="005E3753" w:rsidRPr="00252F29">
        <w:rPr>
          <w:b w:val="0"/>
          <w:bCs w:val="0"/>
          <w:spacing w:val="-2"/>
        </w:rPr>
        <w:t xml:space="preserve"> </w:t>
      </w:r>
      <w:r w:rsidR="005E3753" w:rsidRPr="00252F29">
        <w:rPr>
          <w:b w:val="0"/>
          <w:bCs w:val="0"/>
        </w:rPr>
        <w:t>the</w:t>
      </w:r>
      <w:r w:rsidR="005E3753" w:rsidRPr="00252F29">
        <w:rPr>
          <w:b w:val="0"/>
          <w:bCs w:val="0"/>
          <w:spacing w:val="-2"/>
        </w:rPr>
        <w:t xml:space="preserve"> </w:t>
      </w:r>
      <w:r w:rsidR="005E3753" w:rsidRPr="00252F29">
        <w:rPr>
          <w:b w:val="0"/>
          <w:bCs w:val="0"/>
        </w:rPr>
        <w:t>number</w:t>
      </w:r>
      <w:r w:rsidR="005E3753" w:rsidRPr="00252F29">
        <w:rPr>
          <w:b w:val="0"/>
          <w:bCs w:val="0"/>
          <w:spacing w:val="-2"/>
        </w:rPr>
        <w:t xml:space="preserve"> </w:t>
      </w:r>
      <w:r w:rsidR="005E3753" w:rsidRPr="00252F29">
        <w:rPr>
          <w:b w:val="0"/>
          <w:bCs w:val="0"/>
        </w:rPr>
        <w:t>of</w:t>
      </w:r>
      <w:r w:rsidR="005E3753" w:rsidRPr="00252F29">
        <w:rPr>
          <w:b w:val="0"/>
          <w:bCs w:val="0"/>
          <w:spacing w:val="-2"/>
        </w:rPr>
        <w:t xml:space="preserve"> </w:t>
      </w:r>
      <w:r w:rsidR="005E3753" w:rsidRPr="00252F29">
        <w:rPr>
          <w:b w:val="0"/>
          <w:bCs w:val="0"/>
        </w:rPr>
        <w:t>links</w:t>
      </w:r>
      <w:r w:rsidR="005E3753" w:rsidRPr="00252F29">
        <w:rPr>
          <w:b w:val="0"/>
          <w:bCs w:val="0"/>
          <w:spacing w:val="-2"/>
        </w:rPr>
        <w:t xml:space="preserve"> </w:t>
      </w:r>
      <w:r w:rsidR="005E3753" w:rsidRPr="00252F29">
        <w:rPr>
          <w:b w:val="0"/>
          <w:bCs w:val="0"/>
        </w:rPr>
        <w:t>found</w:t>
      </w:r>
      <w:r w:rsidR="005E3753" w:rsidRPr="00252F29">
        <w:rPr>
          <w:b w:val="0"/>
          <w:bCs w:val="0"/>
          <w:spacing w:val="-2"/>
        </w:rPr>
        <w:t xml:space="preserve"> </w:t>
      </w:r>
      <w:r w:rsidR="005E3753" w:rsidRPr="00252F29">
        <w:rPr>
          <w:b w:val="0"/>
          <w:bCs w:val="0"/>
        </w:rPr>
        <w:t>in</w:t>
      </w:r>
      <w:r w:rsidR="005E3753" w:rsidRPr="00252F29">
        <w:rPr>
          <w:b w:val="0"/>
          <w:bCs w:val="0"/>
          <w:spacing w:val="-2"/>
        </w:rPr>
        <w:t xml:space="preserve"> </w:t>
      </w:r>
      <w:r w:rsidR="005E3753" w:rsidRPr="00252F29">
        <w:rPr>
          <w:b w:val="0"/>
          <w:bCs w:val="0"/>
        </w:rPr>
        <w:t>the</w:t>
      </w:r>
      <w:r w:rsidR="005E3753" w:rsidRPr="00252F29">
        <w:rPr>
          <w:b w:val="0"/>
          <w:bCs w:val="0"/>
          <w:spacing w:val="-2"/>
        </w:rPr>
        <w:t xml:space="preserve"> </w:t>
      </w:r>
      <w:r w:rsidR="005E3753" w:rsidRPr="00252F29">
        <w:rPr>
          <w:b w:val="0"/>
          <w:bCs w:val="0"/>
        </w:rPr>
        <w:t>connector.</w:t>
      </w:r>
      <w:r w:rsidR="005E3753" w:rsidRPr="00252F29">
        <w:rPr>
          <w:b w:val="0"/>
          <w:bCs w:val="0"/>
          <w:spacing w:val="-2"/>
        </w:rPr>
        <w:t xml:space="preserve"> </w:t>
      </w:r>
      <w:r w:rsidR="005E3753" w:rsidRPr="00252F29">
        <w:rPr>
          <w:b w:val="0"/>
          <w:bCs w:val="0"/>
        </w:rPr>
        <w:t>After</w:t>
      </w:r>
      <w:r w:rsidR="005E3753" w:rsidRPr="00252F29">
        <w:rPr>
          <w:b w:val="0"/>
          <w:bCs w:val="0"/>
          <w:spacing w:val="-2"/>
        </w:rPr>
        <w:t xml:space="preserve"> </w:t>
      </w:r>
      <w:r w:rsidR="005E3753" w:rsidRPr="00252F29">
        <w:rPr>
          <w:b w:val="0"/>
          <w:bCs w:val="0"/>
        </w:rPr>
        <w:t>all</w:t>
      </w:r>
      <w:r w:rsidR="005E3753" w:rsidRPr="00252F29">
        <w:rPr>
          <w:b w:val="0"/>
          <w:bCs w:val="0"/>
          <w:spacing w:val="-2"/>
        </w:rPr>
        <w:t xml:space="preserve"> </w:t>
      </w:r>
      <w:r w:rsidR="005E3753" w:rsidRPr="00252F29">
        <w:rPr>
          <w:b w:val="0"/>
          <w:bCs w:val="0"/>
        </w:rPr>
        <w:t>processing,</w:t>
      </w:r>
      <w:r w:rsidR="005E3753" w:rsidRPr="00252F29">
        <w:rPr>
          <w:b w:val="0"/>
          <w:bCs w:val="0"/>
          <w:spacing w:val="-2"/>
        </w:rPr>
        <w:t xml:space="preserve"> </w:t>
      </w:r>
      <w:r w:rsidR="005E3753" w:rsidRPr="00252F29">
        <w:rPr>
          <w:b w:val="0"/>
          <w:bCs w:val="0"/>
        </w:rPr>
        <w:t xml:space="preserve">the result will be recorded in the </w:t>
      </w:r>
      <w:proofErr w:type="spellStart"/>
      <w:r w:rsidR="005E3753" w:rsidRPr="00252F29">
        <w:rPr>
          <w:b w:val="0"/>
          <w:bCs w:val="0"/>
        </w:rPr>
        <w:t>Keylinks</w:t>
      </w:r>
      <w:proofErr w:type="spellEnd"/>
      <w:r w:rsidR="005E3753" w:rsidRPr="00252F29">
        <w:rPr>
          <w:b w:val="0"/>
          <w:bCs w:val="0"/>
        </w:rPr>
        <w:t xml:space="preserve"> table. It is important to note that the new data will fully replace the previous data in the processed connector.</w:t>
      </w:r>
    </w:p>
    <w:p w14:paraId="0895845F" w14:textId="77777777" w:rsidR="000C2409" w:rsidRPr="00252F29" w:rsidRDefault="005E3753" w:rsidP="00252F29">
      <w:pPr>
        <w:pStyle w:val="BodyText"/>
        <w:spacing w:before="64" w:line="360" w:lineRule="auto"/>
        <w:ind w:left="700"/>
        <w:rPr>
          <w:rFonts w:ascii="Courier New"/>
        </w:rPr>
      </w:pPr>
      <w:r w:rsidRPr="00252F29">
        <w:rPr>
          <w:rFonts w:ascii="Courier New"/>
        </w:rPr>
        <w:t xml:space="preserve">$ python manage.py </w:t>
      </w:r>
      <w:proofErr w:type="spellStart"/>
      <w:r w:rsidRPr="00252F29">
        <w:rPr>
          <w:rFonts w:ascii="Courier New"/>
        </w:rPr>
        <w:t>etl</w:t>
      </w:r>
      <w:proofErr w:type="spellEnd"/>
      <w:r w:rsidRPr="00252F29">
        <w:rPr>
          <w:rFonts w:ascii="Courier New"/>
        </w:rPr>
        <w:t xml:space="preserve"> </w:t>
      </w:r>
      <w:r w:rsidRPr="00252F29">
        <w:rPr>
          <w:rFonts w:ascii="Courier New"/>
        </w:rPr>
        <w:t>–</w:t>
      </w:r>
      <w:r w:rsidRPr="00252F29">
        <w:rPr>
          <w:rFonts w:ascii="Courier New"/>
        </w:rPr>
        <w:t>reduce {all or connector}</w:t>
      </w:r>
    </w:p>
    <w:p w14:paraId="0B9E7AC3" w14:textId="586A310F" w:rsidR="00252F29" w:rsidRDefault="005E3753" w:rsidP="00252F29">
      <w:pPr>
        <w:pStyle w:val="BodyText"/>
        <w:spacing w:before="125" w:line="360" w:lineRule="auto"/>
        <w:ind w:left="300" w:right="797"/>
        <w:jc w:val="both"/>
      </w:pPr>
      <w:del w:id="122" w:author="Palmiero, Nikki" w:date="2023-06-27T13:43:00Z">
        <w:r w:rsidDel="00B07448">
          <w:delText xml:space="preserve">Essential to have the </w:delText>
        </w:r>
      </w:del>
      <w:ins w:id="123" w:author="Palmiero, Nikki" w:date="2023-06-27T13:42:00Z">
        <w:r w:rsidR="00B07448">
          <w:t xml:space="preserve">The </w:t>
        </w:r>
      </w:ins>
      <w:r>
        <w:t>file</w:t>
      </w:r>
      <w:ins w:id="124" w:author="Palmiero, Nicole" w:date="2023-06-27T13:43:00Z">
        <w:r w:rsidR="00B07448">
          <w:t xml:space="preserve"> must</w:t>
        </w:r>
      </w:ins>
      <w:ins w:id="125" w:author="Palmiero, Nikki" w:date="2023-06-27T13:43:00Z">
        <w:del w:id="126" w:author="Palmiero, Nicole" w:date="2023-06-27T13:43:00Z">
          <w:r w:rsidR="00B07448" w:rsidDel="00B07448">
            <w:delText xml:space="preserve"> should</w:delText>
          </w:r>
        </w:del>
        <w:r w:rsidR="00B07448">
          <w:t xml:space="preserve"> be</w:t>
        </w:r>
      </w:ins>
      <w:r>
        <w:t xml:space="preserve"> in PSA</w:t>
      </w:r>
      <w:ins w:id="127" w:author="Palmiero, Nikki" w:date="2023-06-27T13:43:00Z">
        <w:r w:rsidR="00B07448">
          <w:t>,</w:t>
        </w:r>
      </w:ins>
      <w:del w:id="128" w:author="Palmiero, Nikki" w:date="2023-06-27T13:43:00Z">
        <w:r w:rsidDel="00B07448">
          <w:delText>.</w:delText>
        </w:r>
      </w:del>
      <w:r>
        <w:t xml:space="preserve"> </w:t>
      </w:r>
      <w:ins w:id="129" w:author="Palmiero, Nikki" w:date="2023-06-27T13:43:00Z">
        <w:r w:rsidR="00B07448">
          <w:t>o</w:t>
        </w:r>
      </w:ins>
      <w:del w:id="130" w:author="Palmiero, Nikki" w:date="2023-06-27T13:43:00Z">
        <w:r w:rsidDel="00B07448">
          <w:delText>O</w:delText>
        </w:r>
      </w:del>
      <w:r>
        <w:t>therwise, the system will display a warning. It will start the MapReduce phase of data terms for all Connector or just a specific one. In this phase, there is a large consumption of memory and processing, so it will be essential to allocate resources compatible with the size of the processed data.</w:t>
      </w:r>
    </w:p>
    <w:p w14:paraId="2DF2E2DB" w14:textId="1B5449C3" w:rsidR="000C2409" w:rsidRDefault="005E3753" w:rsidP="00252F29">
      <w:pPr>
        <w:pStyle w:val="BodyText"/>
        <w:spacing w:before="125" w:line="360" w:lineRule="auto"/>
        <w:ind w:left="300" w:right="797"/>
        <w:jc w:val="both"/>
      </w:pPr>
      <w:r>
        <w:t xml:space="preserve">Reset option will Press the control to all or a specific connector in the current </w:t>
      </w:r>
      <w:r>
        <w:rPr>
          <w:spacing w:val="-2"/>
        </w:rPr>
        <w:t>phase.</w:t>
      </w:r>
    </w:p>
    <w:p w14:paraId="55FB70B2" w14:textId="77777777" w:rsidR="00252F29" w:rsidDel="00B07448" w:rsidRDefault="00252F29">
      <w:pPr>
        <w:pStyle w:val="BodyText"/>
        <w:rPr>
          <w:del w:id="131" w:author="Palmiero, Nicole" w:date="2023-06-27T13:45:00Z"/>
          <w:sz w:val="14"/>
        </w:rPr>
      </w:pPr>
    </w:p>
    <w:p w14:paraId="0A106953" w14:textId="77777777" w:rsidR="00252F29" w:rsidDel="00B07448" w:rsidRDefault="00252F29">
      <w:pPr>
        <w:pStyle w:val="BodyText"/>
        <w:rPr>
          <w:del w:id="132" w:author="Palmiero, Nicole" w:date="2023-06-27T13:45:00Z"/>
          <w:sz w:val="14"/>
        </w:rPr>
      </w:pPr>
    </w:p>
    <w:p w14:paraId="09A97C9F" w14:textId="77777777" w:rsidR="00252F29" w:rsidDel="00B07448" w:rsidRDefault="00252F29">
      <w:pPr>
        <w:pStyle w:val="BodyText"/>
        <w:rPr>
          <w:del w:id="133" w:author="Palmiero, Nicole" w:date="2023-06-27T13:45:00Z"/>
          <w:sz w:val="14"/>
        </w:rPr>
      </w:pPr>
    </w:p>
    <w:p w14:paraId="1E2E7AE5" w14:textId="77777777" w:rsidR="00252F29" w:rsidDel="00B07448" w:rsidRDefault="00252F29">
      <w:pPr>
        <w:pStyle w:val="BodyText"/>
        <w:rPr>
          <w:del w:id="134" w:author="Palmiero, Nicole" w:date="2023-06-27T13:45:00Z"/>
          <w:sz w:val="14"/>
        </w:rPr>
      </w:pPr>
    </w:p>
    <w:p w14:paraId="008D76D6" w14:textId="77777777" w:rsidR="00252F29" w:rsidDel="00B07448" w:rsidRDefault="00252F29">
      <w:pPr>
        <w:pStyle w:val="BodyText"/>
        <w:rPr>
          <w:del w:id="135" w:author="Palmiero, Nicole" w:date="2023-06-27T13:45:00Z"/>
          <w:sz w:val="14"/>
        </w:rPr>
      </w:pPr>
    </w:p>
    <w:p w14:paraId="43D974C8" w14:textId="782D6520" w:rsidR="000C2409" w:rsidRDefault="005E3753">
      <w:pPr>
        <w:pStyle w:val="BodyText"/>
        <w:rPr>
          <w:sz w:val="14"/>
        </w:rPr>
      </w:pPr>
      <w:r>
        <w:rPr>
          <w:noProof/>
        </w:rPr>
        <mc:AlternateContent>
          <mc:Choice Requires="wps">
            <w:drawing>
              <wp:anchor distT="0" distB="0" distL="0" distR="0" simplePos="0" relativeHeight="487633920" behindDoc="1" locked="0" layoutInCell="1" allowOverlap="1" wp14:anchorId="0CF36010" wp14:editId="0BA8941A">
                <wp:simplePos x="0" y="0"/>
                <wp:positionH relativeFrom="page">
                  <wp:posOffset>381200</wp:posOffset>
                </wp:positionH>
                <wp:positionV relativeFrom="paragraph">
                  <wp:posOffset>121638</wp:posOffset>
                </wp:positionV>
                <wp:extent cx="6670675" cy="259079"/>
                <wp:effectExtent l="0" t="0" r="9525" b="8255"/>
                <wp:wrapTopAndBottom/>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59079"/>
                        </a:xfrm>
                        <a:prstGeom prst="rect">
                          <a:avLst/>
                        </a:prstGeom>
                        <a:noFill/>
                        <a:ln w="3809">
                          <a:noFill/>
                          <a:prstDash val="solid"/>
                        </a:ln>
                      </wps:spPr>
                      <wps:txbx>
                        <w:txbxContent>
                          <w:p w14:paraId="3DCE5EC5" w14:textId="77777777" w:rsidR="000C2409" w:rsidRDefault="005E3753">
                            <w:pPr>
                              <w:spacing w:before="126" w:line="275" w:lineRule="exact"/>
                              <w:ind w:left="197"/>
                              <w:rPr>
                                <w:b/>
                                <w:color w:val="000000"/>
                              </w:rPr>
                            </w:pPr>
                            <w:bookmarkStart w:id="136" w:name="Workflow"/>
                            <w:bookmarkStart w:id="137" w:name="_bookmark62"/>
                            <w:bookmarkEnd w:id="136"/>
                            <w:bookmarkEnd w:id="137"/>
                            <w:r>
                              <w:rPr>
                                <w:b/>
                                <w:color w:val="1F425B"/>
                                <w:spacing w:val="-2"/>
                              </w:rPr>
                              <w:t>Workflow</w:t>
                            </w:r>
                          </w:p>
                        </w:txbxContent>
                      </wps:txbx>
                      <wps:bodyPr wrap="square" lIns="0" tIns="0" rIns="0" bIns="0" rtlCol="0">
                        <a:noAutofit/>
                      </wps:bodyPr>
                    </wps:wsp>
                  </a:graphicData>
                </a:graphic>
              </wp:anchor>
            </w:drawing>
          </mc:Choice>
          <mc:Fallback>
            <w:pict>
              <v:shape w14:anchorId="0CF36010" id="Textbox 126" o:spid="_x0000_s1062" type="#_x0000_t202" style="position:absolute;margin-left:30pt;margin-top:9.6pt;width:525.25pt;height:20.4pt;z-index:-15682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" filled="f" stroked="f" strokeweight=".1058mm">
                <v:textbox inset="0,0,0,0">
                  <w:txbxContent>
                    <w:p w14:paraId="3DCE5EC5" w14:textId="77777777" w:rsidR="000C2409" w:rsidRDefault="005E3753">
                      <w:pPr>
                        <w:spacing w:before="126" w:line="275" w:lineRule="exact"/>
                        <w:ind w:left="197"/>
                        <w:rPr>
                          <w:b/>
                          <w:color w:val="000000"/>
                        </w:rPr>
                      </w:pPr>
                      <w:bookmarkStart w:id="211" w:name="Workflow"/>
                      <w:bookmarkStart w:id="212" w:name="_bookmark62"/>
                      <w:bookmarkEnd w:id="211"/>
                      <w:bookmarkEnd w:id="212"/>
                      <w:r>
                        <w:rPr>
                          <w:b/>
                          <w:color w:val="1F425B"/>
                          <w:spacing w:val="-2"/>
                        </w:rPr>
                        <w:t>Workflow</w:t>
                      </w:r>
                    </w:p>
                  </w:txbxContent>
                </v:textbox>
                <w10:wrap type="topAndBottom" anchorx="page"/>
              </v:shape>
            </w:pict>
          </mc:Fallback>
        </mc:AlternateContent>
      </w:r>
    </w:p>
    <w:p w14:paraId="0861E39E" w14:textId="77777777" w:rsidR="000C2409" w:rsidRDefault="005E3753" w:rsidP="00252F29">
      <w:pPr>
        <w:pStyle w:val="BodyText"/>
        <w:spacing w:before="130" w:line="360" w:lineRule="auto"/>
        <w:ind w:left="300" w:right="797"/>
      </w:pPr>
      <w:r>
        <w:t>In</w:t>
      </w:r>
      <w:r>
        <w:rPr>
          <w:spacing w:val="-4"/>
        </w:rPr>
        <w:t xml:space="preserve"> </w:t>
      </w:r>
      <w:r>
        <w:t>addition</w:t>
      </w:r>
      <w:r>
        <w:rPr>
          <w:spacing w:val="-4"/>
        </w:rPr>
        <w:t xml:space="preserve"> </w:t>
      </w:r>
      <w:r>
        <w:t>to</w:t>
      </w:r>
      <w:r>
        <w:rPr>
          <w:spacing w:val="-4"/>
        </w:rPr>
        <w:t xml:space="preserve"> </w:t>
      </w:r>
      <w:r>
        <w:t>the</w:t>
      </w:r>
      <w:r>
        <w:rPr>
          <w:spacing w:val="-4"/>
        </w:rPr>
        <w:t xml:space="preserve"> </w:t>
      </w:r>
      <w:r>
        <w:t>reset</w:t>
      </w:r>
      <w:r>
        <w:rPr>
          <w:spacing w:val="-4"/>
        </w:rPr>
        <w:t xml:space="preserve"> </w:t>
      </w:r>
      <w:r>
        <w:t>commands</w:t>
      </w:r>
      <w:r>
        <w:rPr>
          <w:spacing w:val="-4"/>
        </w:rPr>
        <w:t xml:space="preserve"> </w:t>
      </w:r>
      <w:r>
        <w:t>shown</w:t>
      </w:r>
      <w:r>
        <w:rPr>
          <w:spacing w:val="-4"/>
        </w:rPr>
        <w:t xml:space="preserve"> </w:t>
      </w:r>
      <w:r>
        <w:t>above</w:t>
      </w:r>
      <w:r>
        <w:rPr>
          <w:spacing w:val="-4"/>
        </w:rPr>
        <w:t xml:space="preserve"> </w:t>
      </w:r>
      <w:r>
        <w:t>to</w:t>
      </w:r>
      <w:r>
        <w:rPr>
          <w:spacing w:val="-4"/>
        </w:rPr>
        <w:t xml:space="preserve"> </w:t>
      </w:r>
      <w:r>
        <w:t>control</w:t>
      </w:r>
      <w:r>
        <w:rPr>
          <w:spacing w:val="-4"/>
        </w:rPr>
        <w:t xml:space="preserve"> </w:t>
      </w:r>
      <w:r>
        <w:t>the</w:t>
      </w:r>
      <w:r>
        <w:rPr>
          <w:spacing w:val="-4"/>
        </w:rPr>
        <w:t xml:space="preserve"> </w:t>
      </w:r>
      <w:r>
        <w:t>process</w:t>
      </w:r>
      <w:r>
        <w:rPr>
          <w:spacing w:val="-4"/>
        </w:rPr>
        <w:t xml:space="preserve"> </w:t>
      </w:r>
      <w:r>
        <w:t>workflow,</w:t>
      </w:r>
      <w:r>
        <w:rPr>
          <w:spacing w:val="-4"/>
        </w:rPr>
        <w:t xml:space="preserve"> </w:t>
      </w:r>
      <w:r>
        <w:t>the</w:t>
      </w:r>
      <w:r>
        <w:rPr>
          <w:spacing w:val="-4"/>
        </w:rPr>
        <w:t xml:space="preserve"> </w:t>
      </w:r>
      <w:r>
        <w:t>system</w:t>
      </w:r>
      <w:r>
        <w:rPr>
          <w:spacing w:val="-4"/>
        </w:rPr>
        <w:t xml:space="preserve"> </w:t>
      </w:r>
      <w:r>
        <w:t>also</w:t>
      </w:r>
      <w:r>
        <w:rPr>
          <w:spacing w:val="-4"/>
        </w:rPr>
        <w:t xml:space="preserve"> </w:t>
      </w:r>
      <w:r>
        <w:t>has</w:t>
      </w:r>
      <w:r>
        <w:rPr>
          <w:spacing w:val="-4"/>
        </w:rPr>
        <w:t xml:space="preserve"> </w:t>
      </w:r>
      <w:r>
        <w:t>a</w:t>
      </w:r>
      <w:r>
        <w:rPr>
          <w:spacing w:val="-4"/>
        </w:rPr>
        <w:t xml:space="preserve"> </w:t>
      </w:r>
      <w:r>
        <w:t>web</w:t>
      </w:r>
      <w:r>
        <w:rPr>
          <w:spacing w:val="-4"/>
        </w:rPr>
        <w:t xml:space="preserve"> </w:t>
      </w:r>
      <w:r>
        <w:t>interface where the user can consult and manage the flow and status of the phases.</w:t>
      </w:r>
    </w:p>
    <w:p w14:paraId="2E65D866" w14:textId="7243A7C1" w:rsidR="000C2409" w:rsidRDefault="005E3753" w:rsidP="00252F29">
      <w:pPr>
        <w:pStyle w:val="BodyText"/>
        <w:spacing w:before="120" w:line="360" w:lineRule="auto"/>
        <w:ind w:left="300" w:right="797"/>
      </w:pPr>
      <w:r>
        <w:t>Browse</w:t>
      </w:r>
      <w:r>
        <w:rPr>
          <w:spacing w:val="-5"/>
        </w:rPr>
        <w:t xml:space="preserve"> </w:t>
      </w:r>
      <w:r>
        <w:rPr>
          <w:color w:val="006699"/>
        </w:rPr>
        <w:t>http://127.0.0.1:8000/admin/ge/wfcontrol/</w:t>
      </w:r>
      <w:r>
        <w:rPr>
          <w:color w:val="006699"/>
          <w:spacing w:val="-5"/>
        </w:rPr>
        <w:t xml:space="preserve"> </w:t>
      </w:r>
      <w:r>
        <w:t>or</w:t>
      </w:r>
      <w:r>
        <w:rPr>
          <w:spacing w:val="-5"/>
        </w:rPr>
        <w:t xml:space="preserve"> </w:t>
      </w:r>
      <w:r>
        <w:t>select</w:t>
      </w:r>
      <w:r>
        <w:rPr>
          <w:spacing w:val="-5"/>
        </w:rPr>
        <w:t xml:space="preserve"> </w:t>
      </w:r>
      <w:r>
        <w:t>the</w:t>
      </w:r>
      <w:r>
        <w:rPr>
          <w:spacing w:val="-5"/>
        </w:rPr>
        <w:t xml:space="preserve"> </w:t>
      </w:r>
      <w:r>
        <w:t>Dataset</w:t>
      </w:r>
      <w:r>
        <w:rPr>
          <w:spacing w:val="-5"/>
        </w:rPr>
        <w:t xml:space="preserve"> </w:t>
      </w:r>
      <w:r>
        <w:t>–</w:t>
      </w:r>
      <w:r>
        <w:rPr>
          <w:spacing w:val="-5"/>
        </w:rPr>
        <w:t xml:space="preserve"> </w:t>
      </w:r>
      <w:r>
        <w:t>Workflow</w:t>
      </w:r>
      <w:r>
        <w:rPr>
          <w:spacing w:val="-5"/>
        </w:rPr>
        <w:t xml:space="preserve"> </w:t>
      </w:r>
      <w:r>
        <w:t>option</w:t>
      </w:r>
      <w:r>
        <w:rPr>
          <w:spacing w:val="-5"/>
        </w:rPr>
        <w:t xml:space="preserve"> </w:t>
      </w:r>
      <w:r>
        <w:t>in</w:t>
      </w:r>
      <w:r>
        <w:rPr>
          <w:spacing w:val="-5"/>
        </w:rPr>
        <w:t xml:space="preserve"> </w:t>
      </w:r>
      <w:r>
        <w:t>the</w:t>
      </w:r>
      <w:r>
        <w:rPr>
          <w:spacing w:val="-5"/>
        </w:rPr>
        <w:t xml:space="preserve"> </w:t>
      </w:r>
      <w:r>
        <w:t>GE</w:t>
      </w:r>
      <w:r>
        <w:rPr>
          <w:spacing w:val="-5"/>
        </w:rPr>
        <w:t xml:space="preserve"> </w:t>
      </w:r>
      <w:r>
        <w:t>application</w:t>
      </w:r>
      <w:r>
        <w:rPr>
          <w:spacing w:val="-5"/>
        </w:rPr>
        <w:t xml:space="preserve"> </w:t>
      </w:r>
      <w:del w:id="138" w:author="Palmiero, Nicole" w:date="2023-06-27T13:45:00Z">
        <w:r w:rsidDel="00B07448">
          <w:delText>In</w:delText>
        </w:r>
      </w:del>
      <w:ins w:id="139" w:author="Palmiero, Nicole" w:date="2023-06-27T13:45:00Z">
        <w:r w:rsidR="00B07448">
          <w:t>in</w:t>
        </w:r>
      </w:ins>
      <w:r>
        <w:rPr>
          <w:spacing w:val="-5"/>
        </w:rPr>
        <w:t xml:space="preserve"> </w:t>
      </w:r>
      <w:r>
        <w:t>the first one, Connectors that have already been started will be started, with the following references:</w:t>
      </w:r>
    </w:p>
    <w:p w14:paraId="683850FB" w14:textId="77777777" w:rsidR="000C2409" w:rsidRDefault="005E3753" w:rsidP="00252F29">
      <w:pPr>
        <w:pStyle w:val="ListParagraph"/>
        <w:numPr>
          <w:ilvl w:val="0"/>
          <w:numId w:val="2"/>
        </w:numPr>
        <w:tabs>
          <w:tab w:val="left" w:pos="1159"/>
        </w:tabs>
        <w:spacing w:before="0"/>
        <w:ind w:left="1159" w:hanging="179"/>
        <w:rPr>
          <w:sz w:val="20"/>
        </w:rPr>
      </w:pPr>
      <w:r>
        <w:rPr>
          <w:sz w:val="20"/>
        </w:rPr>
        <w:t xml:space="preserve">DS STATUS: informs whether the Connector is active or not for processing the 4 </w:t>
      </w:r>
      <w:r>
        <w:rPr>
          <w:spacing w:val="-2"/>
          <w:sz w:val="20"/>
        </w:rPr>
        <w:t>phases</w:t>
      </w:r>
    </w:p>
    <w:p w14:paraId="5387A465" w14:textId="77777777" w:rsidR="000C2409" w:rsidRDefault="005E3753" w:rsidP="00252F29">
      <w:pPr>
        <w:pStyle w:val="ListParagraph"/>
        <w:numPr>
          <w:ilvl w:val="0"/>
          <w:numId w:val="2"/>
        </w:numPr>
        <w:tabs>
          <w:tab w:val="left" w:pos="1159"/>
        </w:tabs>
        <w:ind w:left="1159" w:hanging="179"/>
        <w:rPr>
          <w:sz w:val="20"/>
        </w:rPr>
      </w:pPr>
      <w:r>
        <w:rPr>
          <w:sz w:val="20"/>
        </w:rPr>
        <w:t xml:space="preserve">Connector: Abbreviation for </w:t>
      </w:r>
      <w:r>
        <w:rPr>
          <w:spacing w:val="-2"/>
          <w:sz w:val="20"/>
        </w:rPr>
        <w:t>Connector</w:t>
      </w:r>
    </w:p>
    <w:p w14:paraId="15BA9029" w14:textId="77777777" w:rsidR="000C2409" w:rsidRDefault="005E3753" w:rsidP="00252F29">
      <w:pPr>
        <w:pStyle w:val="ListParagraph"/>
        <w:numPr>
          <w:ilvl w:val="0"/>
          <w:numId w:val="2"/>
        </w:numPr>
        <w:tabs>
          <w:tab w:val="left" w:pos="1159"/>
        </w:tabs>
        <w:ind w:left="1159" w:hanging="179"/>
        <w:rPr>
          <w:sz w:val="20"/>
        </w:rPr>
      </w:pPr>
      <w:r>
        <w:rPr>
          <w:sz w:val="20"/>
        </w:rPr>
        <w:lastRenderedPageBreak/>
        <w:t xml:space="preserve">Last Update Dataset: Date of the previous data </w:t>
      </w:r>
      <w:r>
        <w:rPr>
          <w:spacing w:val="-2"/>
          <w:sz w:val="20"/>
        </w:rPr>
        <w:t>update.</w:t>
      </w:r>
    </w:p>
    <w:p w14:paraId="313923BA" w14:textId="4E14AD1C" w:rsidR="000C2409" w:rsidRPr="00252F29" w:rsidRDefault="005E3753" w:rsidP="00252F29">
      <w:pPr>
        <w:pStyle w:val="ListParagraph"/>
        <w:numPr>
          <w:ilvl w:val="0"/>
          <w:numId w:val="2"/>
        </w:numPr>
        <w:tabs>
          <w:tab w:val="left" w:pos="1159"/>
        </w:tabs>
        <w:ind w:left="1159" w:hanging="179"/>
        <w:rPr>
          <w:sz w:val="20"/>
        </w:rPr>
      </w:pPr>
      <w:r>
        <w:rPr>
          <w:sz w:val="20"/>
        </w:rPr>
        <w:t xml:space="preserve">Source file version: Version of the final processed </w:t>
      </w:r>
      <w:r>
        <w:rPr>
          <w:spacing w:val="-2"/>
          <w:sz w:val="20"/>
        </w:rPr>
        <w:t>file.</w:t>
      </w:r>
    </w:p>
    <w:p w14:paraId="0A41DBF3" w14:textId="77777777" w:rsidR="00252F29" w:rsidRDefault="00252F29" w:rsidP="00252F29">
      <w:pPr>
        <w:pStyle w:val="ListParagraph"/>
        <w:tabs>
          <w:tab w:val="left" w:pos="1159"/>
        </w:tabs>
        <w:ind w:firstLine="0"/>
        <w:rPr>
          <w:sz w:val="20"/>
        </w:rPr>
      </w:pPr>
    </w:p>
    <w:p w14:paraId="781C5E33" w14:textId="77777777" w:rsidR="000C2409" w:rsidRDefault="005E3753" w:rsidP="00252F29">
      <w:pPr>
        <w:pStyle w:val="BodyText"/>
        <w:spacing w:before="49" w:line="360" w:lineRule="auto"/>
        <w:ind w:left="300" w:right="797"/>
      </w:pPr>
      <w:r>
        <w:t>The</w:t>
      </w:r>
      <w:r>
        <w:rPr>
          <w:spacing w:val="26"/>
        </w:rPr>
        <w:t xml:space="preserve"> </w:t>
      </w:r>
      <w:r>
        <w:t>following</w:t>
      </w:r>
      <w:r>
        <w:rPr>
          <w:spacing w:val="26"/>
        </w:rPr>
        <w:t xml:space="preserve"> </w:t>
      </w:r>
      <w:r>
        <w:t>four</w:t>
      </w:r>
      <w:r>
        <w:rPr>
          <w:spacing w:val="26"/>
        </w:rPr>
        <w:t xml:space="preserve"> </w:t>
      </w:r>
      <w:r>
        <w:t>columns</w:t>
      </w:r>
      <w:r>
        <w:rPr>
          <w:spacing w:val="26"/>
        </w:rPr>
        <w:t xml:space="preserve"> </w:t>
      </w:r>
      <w:r>
        <w:t>display</w:t>
      </w:r>
      <w:r>
        <w:rPr>
          <w:spacing w:val="26"/>
        </w:rPr>
        <w:t xml:space="preserve"> </w:t>
      </w:r>
      <w:r>
        <w:t>the</w:t>
      </w:r>
      <w:r>
        <w:rPr>
          <w:spacing w:val="26"/>
        </w:rPr>
        <w:t xml:space="preserve"> </w:t>
      </w:r>
      <w:r>
        <w:t>statuses</w:t>
      </w:r>
      <w:r>
        <w:rPr>
          <w:spacing w:val="26"/>
        </w:rPr>
        <w:t xml:space="preserve"> </w:t>
      </w:r>
      <w:r>
        <w:t>still</w:t>
      </w:r>
      <w:r>
        <w:rPr>
          <w:spacing w:val="26"/>
        </w:rPr>
        <w:t xml:space="preserve"> </w:t>
      </w:r>
      <w:r>
        <w:t>of</w:t>
      </w:r>
      <w:r>
        <w:rPr>
          <w:spacing w:val="26"/>
        </w:rPr>
        <w:t xml:space="preserve"> </w:t>
      </w:r>
      <w:r>
        <w:t>the</w:t>
      </w:r>
      <w:r>
        <w:rPr>
          <w:spacing w:val="26"/>
        </w:rPr>
        <w:t xml:space="preserve"> </w:t>
      </w:r>
      <w:r>
        <w:t>processes</w:t>
      </w:r>
      <w:r>
        <w:rPr>
          <w:spacing w:val="26"/>
        </w:rPr>
        <w:t xml:space="preserve"> </w:t>
      </w:r>
      <w:r>
        <w:t>by</w:t>
      </w:r>
      <w:r>
        <w:rPr>
          <w:spacing w:val="26"/>
        </w:rPr>
        <w:t xml:space="preserve"> </w:t>
      </w:r>
      <w:r>
        <w:t>phase.</w:t>
      </w:r>
      <w:r>
        <w:rPr>
          <w:spacing w:val="26"/>
        </w:rPr>
        <w:t xml:space="preserve"> </w:t>
      </w:r>
      <w:r>
        <w:t>The</w:t>
      </w:r>
      <w:r>
        <w:rPr>
          <w:spacing w:val="26"/>
        </w:rPr>
        <w:t xml:space="preserve"> </w:t>
      </w:r>
      <w:r>
        <w:t>green</w:t>
      </w:r>
      <w:r>
        <w:rPr>
          <w:spacing w:val="26"/>
        </w:rPr>
        <w:t xml:space="preserve"> </w:t>
      </w:r>
      <w:r>
        <w:t>symbol</w:t>
      </w:r>
      <w:r>
        <w:rPr>
          <w:spacing w:val="26"/>
        </w:rPr>
        <w:t xml:space="preserve"> </w:t>
      </w:r>
      <w:r>
        <w:t>indicates</w:t>
      </w:r>
      <w:r>
        <w:rPr>
          <w:spacing w:val="26"/>
        </w:rPr>
        <w:t xml:space="preserve"> </w:t>
      </w:r>
      <w:r>
        <w:t>the status-completed successfully and the group not processed.</w:t>
      </w:r>
    </w:p>
    <w:p w14:paraId="7356BD3D" w14:textId="77777777" w:rsidR="000C2409" w:rsidRDefault="005E3753" w:rsidP="00252F29">
      <w:pPr>
        <w:pStyle w:val="BodyText"/>
        <w:spacing w:before="121" w:line="360" w:lineRule="auto"/>
        <w:ind w:left="300"/>
      </w:pPr>
      <w:r>
        <w:t xml:space="preserve">Data were only available in the GE.be database after all phases had been successfully </w:t>
      </w:r>
      <w:r>
        <w:rPr>
          <w:spacing w:val="-2"/>
        </w:rPr>
        <w:t>executed.</w:t>
      </w:r>
    </w:p>
    <w:p w14:paraId="61A6D0F5" w14:textId="77777777" w:rsidR="000C2409" w:rsidRDefault="005E3753" w:rsidP="00252F29">
      <w:pPr>
        <w:pStyle w:val="BodyText"/>
        <w:spacing w:before="8" w:line="360" w:lineRule="auto"/>
        <w:rPr>
          <w:sz w:val="7"/>
        </w:rPr>
      </w:pPr>
      <w:r>
        <w:rPr>
          <w:noProof/>
        </w:rPr>
        <w:drawing>
          <wp:anchor distT="0" distB="0" distL="0" distR="0" simplePos="0" relativeHeight="487634432" behindDoc="1" locked="0" layoutInCell="1" allowOverlap="1" wp14:anchorId="275CF0C1" wp14:editId="338CDD3A">
            <wp:simplePos x="0" y="0"/>
            <wp:positionH relativeFrom="page">
              <wp:posOffset>808047</wp:posOffset>
            </wp:positionH>
            <wp:positionV relativeFrom="paragraph">
              <wp:posOffset>73132</wp:posOffset>
            </wp:positionV>
            <wp:extent cx="5973317" cy="1608201"/>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62" cstate="print"/>
                    <a:stretch>
                      <a:fillRect/>
                    </a:stretch>
                  </pic:blipFill>
                  <pic:spPr>
                    <a:xfrm>
                      <a:off x="0" y="0"/>
                      <a:ext cx="5973317" cy="1608201"/>
                    </a:xfrm>
                    <a:prstGeom prst="rect">
                      <a:avLst/>
                    </a:prstGeom>
                  </pic:spPr>
                </pic:pic>
              </a:graphicData>
            </a:graphic>
          </wp:anchor>
        </w:drawing>
      </w:r>
    </w:p>
    <w:p w14:paraId="57AB3453" w14:textId="77777777" w:rsidR="000C2409" w:rsidRDefault="005E3753" w:rsidP="00252F29">
      <w:pPr>
        <w:pStyle w:val="BodyText"/>
        <w:spacing w:before="117" w:line="360" w:lineRule="auto"/>
        <w:ind w:left="300"/>
      </w:pPr>
      <w:r>
        <w:t xml:space="preserve">When selecting a Connector, it will be a details screen allowing the specific opening by </w:t>
      </w:r>
      <w:r>
        <w:rPr>
          <w:spacing w:val="-2"/>
        </w:rPr>
        <w:t>field.</w:t>
      </w:r>
    </w:p>
    <w:p w14:paraId="5E032E84" w14:textId="77777777" w:rsidR="000C2409" w:rsidRDefault="005E3753" w:rsidP="00252F29">
      <w:pPr>
        <w:pStyle w:val="BodyText"/>
        <w:spacing w:before="9" w:line="360" w:lineRule="auto"/>
        <w:rPr>
          <w:sz w:val="7"/>
        </w:rPr>
      </w:pPr>
      <w:r>
        <w:rPr>
          <w:noProof/>
        </w:rPr>
        <w:drawing>
          <wp:anchor distT="0" distB="0" distL="0" distR="0" simplePos="0" relativeHeight="487634944" behindDoc="1" locked="0" layoutInCell="1" allowOverlap="1" wp14:anchorId="3E0FCDFE" wp14:editId="7F5E4D88">
            <wp:simplePos x="0" y="0"/>
            <wp:positionH relativeFrom="page">
              <wp:posOffset>808047</wp:posOffset>
            </wp:positionH>
            <wp:positionV relativeFrom="paragraph">
              <wp:posOffset>73324</wp:posOffset>
            </wp:positionV>
            <wp:extent cx="5973319" cy="2693098"/>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63" cstate="print"/>
                    <a:stretch>
                      <a:fillRect/>
                    </a:stretch>
                  </pic:blipFill>
                  <pic:spPr>
                    <a:xfrm>
                      <a:off x="0" y="0"/>
                      <a:ext cx="5973319" cy="2693098"/>
                    </a:xfrm>
                    <a:prstGeom prst="rect">
                      <a:avLst/>
                    </a:prstGeom>
                  </pic:spPr>
                </pic:pic>
              </a:graphicData>
            </a:graphic>
          </wp:anchor>
        </w:drawing>
      </w:r>
    </w:p>
    <w:p w14:paraId="3B1C5A0A" w14:textId="77777777" w:rsidR="000C2409" w:rsidRDefault="005E3753" w:rsidP="00252F29">
      <w:pPr>
        <w:pStyle w:val="BodyText"/>
        <w:spacing w:before="109" w:line="360" w:lineRule="auto"/>
        <w:ind w:left="300" w:right="797"/>
        <w:jc w:val="both"/>
      </w:pPr>
      <w:r>
        <w:t>Important: it will not be necessary to include new Connectors in the Workflow monitor. The system will automatically create a new control after the first load of data from the Connector. If one of the workflow records is deleted, it will also be completed after the next data load.</w:t>
      </w:r>
    </w:p>
    <w:p w14:paraId="49B7148A" w14:textId="77777777" w:rsidR="000C2409" w:rsidRDefault="005E3753" w:rsidP="00252F29">
      <w:pPr>
        <w:pStyle w:val="BodyText"/>
        <w:spacing w:before="120" w:line="360" w:lineRule="auto"/>
        <w:ind w:left="300" w:right="797"/>
        <w:jc w:val="both"/>
      </w:pPr>
      <w:r>
        <w:t>To ensure a successful ETL process, proper parameterization and accurate master data entries are crucial. These files will guide you through each phase, helping you understand and execute the ETL process effectively.</w:t>
      </w:r>
    </w:p>
    <w:p w14:paraId="0F9BC2FC" w14:textId="77777777" w:rsidR="000C2409" w:rsidRDefault="000C2409">
      <w:pPr>
        <w:spacing w:line="244" w:lineRule="auto"/>
        <w:jc w:val="both"/>
        <w:sectPr w:rsidR="000C2409">
          <w:pgSz w:w="11910" w:h="16840"/>
          <w:pgMar w:top="720" w:right="0" w:bottom="660" w:left="500" w:header="472" w:footer="475" w:gutter="0"/>
          <w:cols w:space="720"/>
        </w:sectPr>
      </w:pPr>
    </w:p>
    <w:p w14:paraId="6593F0A5" w14:textId="77777777" w:rsidR="000C2409" w:rsidRDefault="000C2409">
      <w:pPr>
        <w:pStyle w:val="BodyText"/>
        <w:spacing w:before="1"/>
      </w:pPr>
    </w:p>
    <w:p w14:paraId="7783E57F" w14:textId="77777777" w:rsidR="000C2409" w:rsidRDefault="005E3753">
      <w:pPr>
        <w:pStyle w:val="BodyText"/>
        <w:ind w:left="97"/>
      </w:pPr>
      <w:r>
        <w:rPr>
          <w:noProof/>
        </w:rPr>
        <mc:AlternateContent>
          <mc:Choice Requires="wps">
            <w:drawing>
              <wp:inline distT="0" distB="0" distL="0" distR="0" wp14:anchorId="5FD14674" wp14:editId="6A849B35">
                <wp:extent cx="6670675" cy="320040"/>
                <wp:effectExtent l="0" t="0" r="9525" b="10160"/>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320040"/>
                        </a:xfrm>
                        <a:prstGeom prst="rect">
                          <a:avLst/>
                        </a:prstGeom>
                        <a:noFill/>
                        <a:ln w="3809">
                          <a:noFill/>
                          <a:prstDash val="solid"/>
                        </a:ln>
                      </wps:spPr>
                      <wps:txbx>
                        <w:txbxContent>
                          <w:p w14:paraId="46D2466C" w14:textId="77777777" w:rsidR="000C2409" w:rsidRDefault="005E3753">
                            <w:pPr>
                              <w:spacing w:before="130" w:line="368" w:lineRule="exact"/>
                              <w:ind w:left="197"/>
                              <w:rPr>
                                <w:b/>
                                <w:color w:val="000000"/>
                                <w:sz w:val="32"/>
                              </w:rPr>
                            </w:pPr>
                            <w:bookmarkStart w:id="140" w:name="EPC_Application"/>
                            <w:bookmarkStart w:id="141" w:name="_bookmark63"/>
                            <w:bookmarkEnd w:id="140"/>
                            <w:bookmarkEnd w:id="141"/>
                            <w:r>
                              <w:rPr>
                                <w:b/>
                                <w:color w:val="1F425B"/>
                                <w:sz w:val="32"/>
                              </w:rPr>
                              <w:t xml:space="preserve">EPC </w:t>
                            </w:r>
                            <w:r>
                              <w:rPr>
                                <w:b/>
                                <w:color w:val="1F425B"/>
                                <w:spacing w:val="-2"/>
                                <w:sz w:val="32"/>
                              </w:rPr>
                              <w:t>Application</w:t>
                            </w:r>
                          </w:p>
                        </w:txbxContent>
                      </wps:txbx>
                      <wps:bodyPr wrap="square" lIns="0" tIns="0" rIns="0" bIns="0" rtlCol="0">
                        <a:noAutofit/>
                      </wps:bodyPr>
                    </wps:wsp>
                  </a:graphicData>
                </a:graphic>
              </wp:inline>
            </w:drawing>
          </mc:Choice>
          <mc:Fallback>
            <w:pict>
              <v:shape w14:anchorId="5FD14674" id="Textbox 131" o:spid="_x0000_s1063" type="#_x0000_t202" style="width:525.25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" filled="f" stroked="f" strokeweight=".1058mm">
                <v:textbox inset="0,0,0,0">
                  <w:txbxContent>
                    <w:p w14:paraId="46D2466C" w14:textId="77777777" w:rsidR="000C2409" w:rsidRDefault="005E3753">
                      <w:pPr>
                        <w:spacing w:before="130" w:line="368" w:lineRule="exact"/>
                        <w:ind w:left="197"/>
                        <w:rPr>
                          <w:b/>
                          <w:color w:val="000000"/>
                          <w:sz w:val="32"/>
                        </w:rPr>
                      </w:pPr>
                      <w:bookmarkStart w:id="217" w:name="EPC_Application"/>
                      <w:bookmarkStart w:id="218" w:name="_bookmark63"/>
                      <w:bookmarkEnd w:id="217"/>
                      <w:bookmarkEnd w:id="218"/>
                      <w:r>
                        <w:rPr>
                          <w:b/>
                          <w:color w:val="1F425B"/>
                          <w:sz w:val="32"/>
                        </w:rPr>
                        <w:t xml:space="preserve">EPC </w:t>
                      </w:r>
                      <w:r>
                        <w:rPr>
                          <w:b/>
                          <w:color w:val="1F425B"/>
                          <w:spacing w:val="-2"/>
                          <w:sz w:val="32"/>
                        </w:rPr>
                        <w:t>Application</w:t>
                      </w:r>
                    </w:p>
                  </w:txbxContent>
                </v:textbox>
                <w10:anchorlock/>
              </v:shape>
            </w:pict>
          </mc:Fallback>
        </mc:AlternateContent>
      </w:r>
    </w:p>
    <w:p w14:paraId="1A082722" w14:textId="10B0A575" w:rsidR="000C2409" w:rsidRDefault="005E3753" w:rsidP="00252F29">
      <w:pPr>
        <w:pStyle w:val="BodyText"/>
        <w:spacing w:before="98" w:line="360" w:lineRule="auto"/>
        <w:ind w:left="300" w:right="797"/>
        <w:jc w:val="both"/>
      </w:pPr>
      <w:r>
        <w:t>The EPC (Extend Process Call) module in the IGEM software provides a comprehensive set of functionalities that enable users to create an end-to-end pipeline for data analysis. This module offers various tools and functions to load external datasets, perform data description, and modify the data to adapt it to different types of analyses such as</w:t>
      </w:r>
      <w:r>
        <w:rPr>
          <w:spacing w:val="-5"/>
        </w:rPr>
        <w:t xml:space="preserve"> </w:t>
      </w:r>
      <w:r>
        <w:t>EWAS,</w:t>
      </w:r>
      <w:r>
        <w:rPr>
          <w:spacing w:val="-5"/>
        </w:rPr>
        <w:t xml:space="preserve"> </w:t>
      </w:r>
      <w:r>
        <w:t>Association</w:t>
      </w:r>
      <w:r>
        <w:rPr>
          <w:spacing w:val="-5"/>
        </w:rPr>
        <w:t xml:space="preserve"> </w:t>
      </w:r>
      <w:r>
        <w:t>Study,</w:t>
      </w:r>
      <w:r>
        <w:rPr>
          <w:spacing w:val="-5"/>
        </w:rPr>
        <w:t xml:space="preserve"> </w:t>
      </w:r>
      <w:r>
        <w:t>and</w:t>
      </w:r>
      <w:r>
        <w:rPr>
          <w:spacing w:val="-5"/>
        </w:rPr>
        <w:t xml:space="preserve"> </w:t>
      </w:r>
      <w:proofErr w:type="spellStart"/>
      <w:r>
        <w:t>ExE</w:t>
      </w:r>
      <w:proofErr w:type="spellEnd"/>
      <w:r>
        <w:rPr>
          <w:spacing w:val="-5"/>
        </w:rPr>
        <w:t xml:space="preserve"> </w:t>
      </w:r>
      <w:r>
        <w:t>Pairwise</w:t>
      </w:r>
      <w:r>
        <w:rPr>
          <w:spacing w:val="-5"/>
        </w:rPr>
        <w:t xml:space="preserve"> </w:t>
      </w:r>
      <w:r>
        <w:t>analysis.</w:t>
      </w:r>
      <w:r>
        <w:rPr>
          <w:spacing w:val="-5"/>
        </w:rPr>
        <w:t xml:space="preserve"> </w:t>
      </w:r>
      <w:r>
        <w:t>Here</w:t>
      </w:r>
      <w:r>
        <w:rPr>
          <w:spacing w:val="-5"/>
        </w:rPr>
        <w:t xml:space="preserve"> </w:t>
      </w:r>
      <w:r>
        <w:t>is</w:t>
      </w:r>
      <w:r>
        <w:rPr>
          <w:spacing w:val="-5"/>
        </w:rPr>
        <w:t xml:space="preserve"> </w:t>
      </w:r>
      <w:r>
        <w:t>an</w:t>
      </w:r>
      <w:r>
        <w:rPr>
          <w:spacing w:val="-5"/>
        </w:rPr>
        <w:t xml:space="preserve"> </w:t>
      </w:r>
      <w:r>
        <w:t>overview</w:t>
      </w:r>
      <w:r>
        <w:rPr>
          <w:spacing w:val="-5"/>
        </w:rPr>
        <w:t xml:space="preserve"> </w:t>
      </w:r>
      <w:r>
        <w:t>of</w:t>
      </w:r>
      <w:r>
        <w:rPr>
          <w:spacing w:val="-5"/>
        </w:rPr>
        <w:t xml:space="preserve"> </w:t>
      </w:r>
      <w:r>
        <w:t>the</w:t>
      </w:r>
      <w:r>
        <w:rPr>
          <w:spacing w:val="-5"/>
        </w:rPr>
        <w:t xml:space="preserve"> </w:t>
      </w:r>
      <w:r>
        <w:t>key</w:t>
      </w:r>
      <w:r>
        <w:rPr>
          <w:spacing w:val="-5"/>
        </w:rPr>
        <w:t xml:space="preserve"> </w:t>
      </w:r>
      <w:r>
        <w:t>functionalities</w:t>
      </w:r>
      <w:r>
        <w:rPr>
          <w:spacing w:val="-5"/>
        </w:rPr>
        <w:t xml:space="preserve"> </w:t>
      </w:r>
      <w:r>
        <w:t>offered</w:t>
      </w:r>
      <w:r>
        <w:rPr>
          <w:spacing w:val="-5"/>
        </w:rPr>
        <w:t xml:space="preserve"> </w:t>
      </w:r>
      <w:r>
        <w:t>by</w:t>
      </w:r>
      <w:r>
        <w:rPr>
          <w:spacing w:val="-5"/>
        </w:rPr>
        <w:t xml:space="preserve"> </w:t>
      </w:r>
      <w:r>
        <w:t>the EPC module:</w:t>
      </w:r>
    </w:p>
    <w:p w14:paraId="45D20FB4" w14:textId="63C841CF" w:rsidR="000C2409" w:rsidRDefault="00B76FCB">
      <w:pPr>
        <w:pStyle w:val="BodyText"/>
        <w:spacing w:before="11"/>
        <w:rPr>
          <w:sz w:val="13"/>
        </w:rPr>
      </w:pPr>
      <w:r>
        <w:rPr>
          <w:noProof/>
        </w:rPr>
        <mc:AlternateContent>
          <mc:Choice Requires="wps">
            <w:drawing>
              <wp:anchor distT="0" distB="0" distL="0" distR="0" simplePos="0" relativeHeight="487635968" behindDoc="1" locked="0" layoutInCell="1" allowOverlap="1" wp14:anchorId="67865882" wp14:editId="4885DC98">
                <wp:simplePos x="0" y="0"/>
                <wp:positionH relativeFrom="page">
                  <wp:posOffset>381200</wp:posOffset>
                </wp:positionH>
                <wp:positionV relativeFrom="paragraph">
                  <wp:posOffset>121412</wp:posOffset>
                </wp:positionV>
                <wp:extent cx="6670675" cy="289560"/>
                <wp:effectExtent l="0" t="0" r="9525" b="2540"/>
                <wp:wrapTopAndBottom/>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89560"/>
                        </a:xfrm>
                        <a:prstGeom prst="rect">
                          <a:avLst/>
                        </a:prstGeom>
                        <a:noFill/>
                        <a:ln w="3809">
                          <a:noFill/>
                          <a:prstDash val="solid"/>
                        </a:ln>
                      </wps:spPr>
                      <wps:txbx>
                        <w:txbxContent>
                          <w:p w14:paraId="545D40BB" w14:textId="25680721" w:rsidR="000C2409" w:rsidRDefault="00B76FCB">
                            <w:pPr>
                              <w:spacing w:before="128" w:line="322" w:lineRule="exact"/>
                              <w:ind w:left="197"/>
                              <w:rPr>
                                <w:b/>
                                <w:color w:val="000000"/>
                                <w:sz w:val="28"/>
                              </w:rPr>
                            </w:pPr>
                            <w:r>
                              <w:rPr>
                                <w:b/>
                                <w:color w:val="1F425B"/>
                                <w:spacing w:val="-2"/>
                                <w:sz w:val="28"/>
                              </w:rPr>
                              <w:t>Data Load</w:t>
                            </w:r>
                          </w:p>
                        </w:txbxContent>
                      </wps:txbx>
                      <wps:bodyPr wrap="square" lIns="0" tIns="0" rIns="0" bIns="0" rtlCol="0">
                        <a:noAutofit/>
                      </wps:bodyPr>
                    </wps:wsp>
                  </a:graphicData>
                </a:graphic>
              </wp:anchor>
            </w:drawing>
          </mc:Choice>
          <mc:Fallback>
            <w:pict>
              <v:shape w14:anchorId="67865882" id="Textbox 132" o:spid="_x0000_s1064" type="#_x0000_t202" style="position:absolute;margin-left:30pt;margin-top:9.55pt;width:525.25pt;height:22.8pt;z-index:-15680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" filled="f" stroked="f" strokeweight=".1058mm">
                <v:textbox inset="0,0,0,0">
                  <w:txbxContent>
                    <w:p w14:paraId="545D40BB" w14:textId="25680721" w:rsidR="000C2409" w:rsidRDefault="00B76FCB">
                      <w:pPr>
                        <w:spacing w:before="128" w:line="322" w:lineRule="exact"/>
                        <w:ind w:left="197"/>
                        <w:rPr>
                          <w:b/>
                          <w:color w:val="000000"/>
                          <w:sz w:val="28"/>
                        </w:rPr>
                      </w:pPr>
                      <w:r>
                        <w:rPr>
                          <w:b/>
                          <w:color w:val="1F425B"/>
                          <w:spacing w:val="-2"/>
                          <w:sz w:val="28"/>
                        </w:rPr>
                        <w:t>Data Load</w:t>
                      </w:r>
                    </w:p>
                  </w:txbxContent>
                </v:textbox>
                <w10:wrap type="topAndBottom" anchorx="page"/>
              </v:shape>
            </w:pict>
          </mc:Fallback>
        </mc:AlternateContent>
      </w:r>
    </w:p>
    <w:p w14:paraId="26B149C1" w14:textId="77777777" w:rsidR="000C2409" w:rsidRDefault="005E3753" w:rsidP="00B76FCB">
      <w:pPr>
        <w:pStyle w:val="BodyText"/>
        <w:spacing w:before="130" w:line="360" w:lineRule="auto"/>
        <w:ind w:left="300" w:right="797"/>
      </w:pPr>
      <w:r>
        <w:t>Allows users to seamlessly load external datasets into the script. It supports loading data from CSV and TSV files.</w:t>
      </w:r>
      <w:r>
        <w:rPr>
          <w:spacing w:val="40"/>
        </w:rPr>
        <w:t xml:space="preserve"> </w:t>
      </w:r>
      <w:r>
        <w:t>This functionality enables researchers to integrate their data with the IGEM ecosystem for further analysis.</w:t>
      </w:r>
    </w:p>
    <w:p w14:paraId="71987976" w14:textId="01788B92" w:rsidR="00B76FCB" w:rsidRDefault="00B76FCB" w:rsidP="00B76FCB">
      <w:pPr>
        <w:pStyle w:val="BodyText"/>
        <w:spacing w:before="125" w:line="360" w:lineRule="auto"/>
        <w:ind w:left="300" w:right="797"/>
        <w:jc w:val="both"/>
      </w:pPr>
      <w:r>
        <w:t xml:space="preserve">In the above example, the </w:t>
      </w:r>
      <w:proofErr w:type="spellStart"/>
      <w:r>
        <w:rPr>
          <w:i/>
        </w:rPr>
        <w:t>from_tsv</w:t>
      </w:r>
      <w:proofErr w:type="spellEnd"/>
      <w:r>
        <w:rPr>
          <w:i/>
        </w:rPr>
        <w:t xml:space="preserve"> </w:t>
      </w:r>
      <w:r>
        <w:t xml:space="preserve">function loads data from a tab-separated file, while the </w:t>
      </w:r>
      <w:proofErr w:type="spellStart"/>
      <w:r>
        <w:rPr>
          <w:i/>
        </w:rPr>
        <w:t>from_csv</w:t>
      </w:r>
      <w:proofErr w:type="spellEnd"/>
      <w:r>
        <w:rPr>
          <w:i/>
        </w:rPr>
        <w:t xml:space="preserve"> </w:t>
      </w:r>
      <w:r>
        <w:t xml:space="preserve">function loads data from a comma-separated file. Both functions return a </w:t>
      </w:r>
      <w:proofErr w:type="spellStart"/>
      <w:r>
        <w:t>DataFrame</w:t>
      </w:r>
      <w:proofErr w:type="spellEnd"/>
      <w:r>
        <w:t>, where the index column is used for merging. The examples demonstrate how to use these functions to load files and provide information about the number of observations and variables loaded.</w:t>
      </w:r>
    </w:p>
    <w:p w14:paraId="088F2281" w14:textId="2E8DF48F" w:rsidR="00B76FCB" w:rsidRPr="00B76FCB" w:rsidRDefault="00B76FCB" w:rsidP="00B76FCB">
      <w:pPr>
        <w:pStyle w:val="BodyText"/>
        <w:spacing w:before="125" w:line="360" w:lineRule="auto"/>
        <w:ind w:left="300" w:right="797"/>
        <w:jc w:val="both"/>
      </w:pPr>
      <w:r w:rsidRPr="00B76FCB">
        <w:t>Example:</w:t>
      </w:r>
    </w:p>
    <w:p w14:paraId="620440E2" w14:textId="77777777" w:rsidR="00B76FCB" w:rsidRPr="00B76FCB" w:rsidRDefault="00B76FCB" w:rsidP="00B76FCB">
      <w:pPr>
        <w:pStyle w:val="BodyText"/>
        <w:spacing w:before="10"/>
        <w:ind w:firstLine="720"/>
        <w:rPr>
          <w:rFonts w:ascii="Courier New"/>
        </w:rPr>
      </w:pPr>
      <w:commentRangeStart w:id="142"/>
      <w:commentRangeStart w:id="143"/>
      <w:r w:rsidRPr="00B76FCB">
        <w:rPr>
          <w:rFonts w:ascii="Courier New"/>
        </w:rPr>
        <w:t xml:space="preserve">&gt;&gt;&gt; import </w:t>
      </w:r>
      <w:proofErr w:type="spellStart"/>
      <w:r w:rsidRPr="00B76FCB">
        <w:rPr>
          <w:rFonts w:ascii="Courier New"/>
        </w:rPr>
        <w:t>igem</w:t>
      </w:r>
      <w:proofErr w:type="spellEnd"/>
    </w:p>
    <w:p w14:paraId="583A153D" w14:textId="4DE5B382" w:rsidR="00B76FCB" w:rsidRPr="00B76FCB" w:rsidRDefault="00B76FCB" w:rsidP="00B76FCB">
      <w:pPr>
        <w:pStyle w:val="BodyText"/>
        <w:spacing w:before="10"/>
        <w:rPr>
          <w:rFonts w:ascii="Courier New"/>
        </w:rPr>
      </w:pPr>
      <w:r w:rsidRPr="00B76FCB">
        <w:rPr>
          <w:rFonts w:ascii="Courier New"/>
        </w:rPr>
        <w:t xml:space="preserve">    </w:t>
      </w:r>
      <w:r w:rsidRPr="00B76FCB">
        <w:rPr>
          <w:rFonts w:ascii="Courier New"/>
        </w:rPr>
        <w:tab/>
        <w:t xml:space="preserve">&gt;&gt;&gt; df = </w:t>
      </w:r>
      <w:proofErr w:type="spellStart"/>
      <w:proofErr w:type="gramStart"/>
      <w:r w:rsidRPr="00B76FCB">
        <w:rPr>
          <w:rFonts w:ascii="Courier New"/>
        </w:rPr>
        <w:t>igem.epc.load</w:t>
      </w:r>
      <w:proofErr w:type="gramEnd"/>
      <w:r w:rsidRPr="00B76FCB">
        <w:rPr>
          <w:rFonts w:ascii="Courier New"/>
        </w:rPr>
        <w:t>.from_tsv</w:t>
      </w:r>
      <w:proofErr w:type="spellEnd"/>
      <w:r w:rsidRPr="00B76FCB">
        <w:rPr>
          <w:rFonts w:ascii="Courier New"/>
        </w:rPr>
        <w:t>('</w:t>
      </w:r>
      <w:r w:rsidR="000E43E4">
        <w:rPr>
          <w:rFonts w:ascii="Courier New"/>
        </w:rPr>
        <w:t>{your_file</w:t>
      </w:r>
      <w:r w:rsidRPr="00B76FCB">
        <w:rPr>
          <w:rFonts w:ascii="Courier New"/>
        </w:rPr>
        <w:t>.txt</w:t>
      </w:r>
      <w:r w:rsidR="000E43E4">
        <w:rPr>
          <w:rFonts w:ascii="Courier New"/>
        </w:rPr>
        <w:t>}</w:t>
      </w:r>
      <w:r w:rsidRPr="00B76FCB">
        <w:rPr>
          <w:rFonts w:ascii="Courier New"/>
        </w:rPr>
        <w:t xml:space="preserve">', </w:t>
      </w:r>
      <w:proofErr w:type="spellStart"/>
      <w:r w:rsidRPr="00B76FCB">
        <w:rPr>
          <w:rFonts w:ascii="Courier New"/>
        </w:rPr>
        <w:t>index_col</w:t>
      </w:r>
      <w:proofErr w:type="spellEnd"/>
      <w:r w:rsidRPr="00B76FCB">
        <w:rPr>
          <w:rFonts w:ascii="Courier New"/>
        </w:rPr>
        <w:t>="</w:t>
      </w:r>
      <w:r w:rsidR="000E43E4">
        <w:rPr>
          <w:rFonts w:ascii="Courier New"/>
        </w:rPr>
        <w:t>{</w:t>
      </w:r>
      <w:proofErr w:type="spellStart"/>
      <w:r w:rsidR="000E43E4">
        <w:rPr>
          <w:rFonts w:ascii="Courier New"/>
        </w:rPr>
        <w:t>your_index</w:t>
      </w:r>
      <w:proofErr w:type="spellEnd"/>
      <w:r w:rsidR="000E43E4">
        <w:rPr>
          <w:rFonts w:ascii="Courier New"/>
        </w:rPr>
        <w:t>}</w:t>
      </w:r>
      <w:r w:rsidRPr="00B76FCB">
        <w:rPr>
          <w:rFonts w:ascii="Courier New"/>
        </w:rPr>
        <w:t>")</w:t>
      </w:r>
    </w:p>
    <w:p w14:paraId="23328838" w14:textId="4B6CC942" w:rsidR="00B76FCB" w:rsidRDefault="00B76FCB" w:rsidP="00B76FCB">
      <w:pPr>
        <w:pStyle w:val="BodyText"/>
        <w:spacing w:before="10"/>
        <w:rPr>
          <w:rFonts w:ascii="Courier New"/>
        </w:rPr>
      </w:pPr>
      <w:r w:rsidRPr="00B76FCB">
        <w:rPr>
          <w:rFonts w:ascii="Courier New"/>
        </w:rPr>
        <w:t xml:space="preserve">    </w:t>
      </w:r>
      <w:r w:rsidRPr="00B76FCB">
        <w:rPr>
          <w:rFonts w:ascii="Courier New"/>
        </w:rPr>
        <w:tab/>
        <w:t>Loaded 22,624 observations of 970 variables</w:t>
      </w:r>
    </w:p>
    <w:p w14:paraId="2771BFBF" w14:textId="51D5C2E6" w:rsidR="00B76FCB" w:rsidRDefault="00B76FCB" w:rsidP="00B76FCB">
      <w:pPr>
        <w:pStyle w:val="BodyText"/>
        <w:spacing w:before="10"/>
        <w:rPr>
          <w:rFonts w:ascii="Courier New"/>
        </w:rPr>
      </w:pPr>
    </w:p>
    <w:p w14:paraId="23A9F3CC" w14:textId="77777777" w:rsidR="00B76FCB" w:rsidRPr="00B76FCB" w:rsidRDefault="00B76FCB" w:rsidP="00B76FCB">
      <w:pPr>
        <w:pStyle w:val="BodyText"/>
        <w:spacing w:before="10"/>
        <w:ind w:firstLine="720"/>
        <w:rPr>
          <w:rFonts w:ascii="Courier New"/>
        </w:rPr>
      </w:pPr>
      <w:r w:rsidRPr="00B76FCB">
        <w:rPr>
          <w:rFonts w:ascii="Courier New"/>
        </w:rPr>
        <w:t xml:space="preserve">&gt;&gt;&gt; import </w:t>
      </w:r>
      <w:proofErr w:type="spellStart"/>
      <w:r w:rsidRPr="00B76FCB">
        <w:rPr>
          <w:rFonts w:ascii="Courier New"/>
        </w:rPr>
        <w:t>igem</w:t>
      </w:r>
      <w:proofErr w:type="spellEnd"/>
    </w:p>
    <w:p w14:paraId="49FAA9A8" w14:textId="3E8CC77A" w:rsidR="00B76FCB" w:rsidRPr="00B76FCB" w:rsidRDefault="00B76FCB" w:rsidP="00B76FCB">
      <w:pPr>
        <w:pStyle w:val="BodyText"/>
        <w:spacing w:before="10"/>
        <w:rPr>
          <w:rFonts w:ascii="Courier New"/>
        </w:rPr>
      </w:pPr>
      <w:r w:rsidRPr="00B76FCB">
        <w:rPr>
          <w:rFonts w:ascii="Courier New"/>
        </w:rPr>
        <w:t xml:space="preserve">    </w:t>
      </w:r>
      <w:r>
        <w:rPr>
          <w:rFonts w:ascii="Courier New"/>
        </w:rPr>
        <w:tab/>
      </w:r>
      <w:r w:rsidRPr="00B76FCB">
        <w:rPr>
          <w:rFonts w:ascii="Courier New"/>
        </w:rPr>
        <w:t xml:space="preserve">&gt;&gt;&gt; df = </w:t>
      </w:r>
      <w:proofErr w:type="spellStart"/>
      <w:proofErr w:type="gramStart"/>
      <w:r w:rsidRPr="00B76FCB">
        <w:rPr>
          <w:rFonts w:ascii="Courier New"/>
        </w:rPr>
        <w:t>igem.epc.load</w:t>
      </w:r>
      <w:proofErr w:type="gramEnd"/>
      <w:r w:rsidRPr="00B76FCB">
        <w:rPr>
          <w:rFonts w:ascii="Courier New"/>
        </w:rPr>
        <w:t>.from_csv</w:t>
      </w:r>
      <w:proofErr w:type="spellEnd"/>
      <w:r w:rsidRPr="00B76FCB">
        <w:rPr>
          <w:rFonts w:ascii="Courier New"/>
        </w:rPr>
        <w:t>('</w:t>
      </w:r>
      <w:r w:rsidR="000E43E4">
        <w:rPr>
          <w:rFonts w:ascii="Courier New"/>
        </w:rPr>
        <w:t>{your_file</w:t>
      </w:r>
      <w:r w:rsidR="000E43E4" w:rsidRPr="00B76FCB">
        <w:rPr>
          <w:rFonts w:ascii="Courier New"/>
        </w:rPr>
        <w:t>.</w:t>
      </w:r>
      <w:r w:rsidR="000E43E4">
        <w:rPr>
          <w:rFonts w:ascii="Courier New"/>
        </w:rPr>
        <w:t>csv}</w:t>
      </w:r>
      <w:r w:rsidRPr="00B76FCB">
        <w:rPr>
          <w:rFonts w:ascii="Courier New"/>
        </w:rPr>
        <w:t xml:space="preserve">, </w:t>
      </w:r>
      <w:proofErr w:type="spellStart"/>
      <w:r w:rsidRPr="00B76FCB">
        <w:rPr>
          <w:rFonts w:ascii="Courier New"/>
        </w:rPr>
        <w:t>index_col</w:t>
      </w:r>
      <w:proofErr w:type="spellEnd"/>
      <w:r w:rsidRPr="00B76FCB">
        <w:rPr>
          <w:rFonts w:ascii="Courier New"/>
        </w:rPr>
        <w:t>=</w:t>
      </w:r>
      <w:r w:rsidR="000E43E4">
        <w:rPr>
          <w:rFonts w:ascii="Courier New"/>
        </w:rPr>
        <w:t>”</w:t>
      </w:r>
      <w:r w:rsidR="000E43E4">
        <w:rPr>
          <w:rFonts w:ascii="Courier New"/>
        </w:rPr>
        <w:t>{</w:t>
      </w:r>
      <w:proofErr w:type="spellStart"/>
      <w:r w:rsidR="000E43E4">
        <w:rPr>
          <w:rFonts w:ascii="Courier New"/>
        </w:rPr>
        <w:t>your_index</w:t>
      </w:r>
      <w:proofErr w:type="spellEnd"/>
      <w:r w:rsidR="000E43E4">
        <w:rPr>
          <w:rFonts w:ascii="Courier New"/>
        </w:rPr>
        <w:t>}</w:t>
      </w:r>
      <w:r w:rsidRPr="00B76FCB">
        <w:rPr>
          <w:rFonts w:ascii="Courier New"/>
        </w:rPr>
        <w:t>")</w:t>
      </w:r>
    </w:p>
    <w:p w14:paraId="304B75FD" w14:textId="5F87E649" w:rsidR="00B76FCB" w:rsidRPr="00B76FCB" w:rsidRDefault="00B76FCB" w:rsidP="00B76FCB">
      <w:pPr>
        <w:pStyle w:val="BodyText"/>
        <w:spacing w:before="10"/>
        <w:rPr>
          <w:rFonts w:ascii="Courier New"/>
        </w:rPr>
      </w:pPr>
      <w:r w:rsidRPr="00B76FCB">
        <w:rPr>
          <w:rFonts w:ascii="Courier New"/>
        </w:rPr>
        <w:t xml:space="preserve">    </w:t>
      </w:r>
      <w:r>
        <w:rPr>
          <w:rFonts w:ascii="Courier New"/>
        </w:rPr>
        <w:tab/>
      </w:r>
      <w:r w:rsidRPr="00B76FCB">
        <w:rPr>
          <w:rFonts w:ascii="Courier New"/>
        </w:rPr>
        <w:t>Loaded 22,624 observations of 970 variables</w:t>
      </w:r>
      <w:commentRangeEnd w:id="142"/>
      <w:r w:rsidR="004E02CD">
        <w:rPr>
          <w:rStyle w:val="CommentReference"/>
          <w:rFonts w:ascii="Times New Roman" w:eastAsia="Times New Roman" w:hAnsi="Times New Roman" w:cs="Times New Roman"/>
        </w:rPr>
        <w:commentReference w:id="142"/>
      </w:r>
      <w:commentRangeEnd w:id="143"/>
      <w:r w:rsidR="000E43E4">
        <w:rPr>
          <w:rStyle w:val="CommentReference"/>
          <w:rFonts w:ascii="Times New Roman" w:eastAsia="Times New Roman" w:hAnsi="Times New Roman" w:cs="Times New Roman"/>
        </w:rPr>
        <w:commentReference w:id="143"/>
      </w:r>
    </w:p>
    <w:p w14:paraId="10A2DA75" w14:textId="3FE87FC4" w:rsidR="00B76FCB" w:rsidRPr="00B76FCB" w:rsidRDefault="00B76FCB" w:rsidP="00B76FCB">
      <w:pPr>
        <w:pStyle w:val="BodyText"/>
        <w:spacing w:before="10"/>
        <w:rPr>
          <w:sz w:val="13"/>
        </w:rPr>
      </w:pPr>
      <w:r w:rsidRPr="00B76FCB">
        <w:rPr>
          <w:sz w:val="13"/>
        </w:rPr>
        <w:t xml:space="preserve">    </w:t>
      </w:r>
    </w:p>
    <w:p w14:paraId="7A673106" w14:textId="4950289A" w:rsidR="000C2409" w:rsidRDefault="005E3753">
      <w:pPr>
        <w:pStyle w:val="BodyText"/>
        <w:spacing w:before="10"/>
        <w:rPr>
          <w:sz w:val="13"/>
        </w:rPr>
      </w:pPr>
      <w:r>
        <w:rPr>
          <w:noProof/>
        </w:rPr>
        <mc:AlternateContent>
          <mc:Choice Requires="wps">
            <w:drawing>
              <wp:anchor distT="0" distB="0" distL="0" distR="0" simplePos="0" relativeHeight="487636480" behindDoc="1" locked="0" layoutInCell="1" allowOverlap="1" wp14:anchorId="66D01DF1" wp14:editId="4CCEA1A9">
                <wp:simplePos x="0" y="0"/>
                <wp:positionH relativeFrom="page">
                  <wp:posOffset>381200</wp:posOffset>
                </wp:positionH>
                <wp:positionV relativeFrom="paragraph">
                  <wp:posOffset>120955</wp:posOffset>
                </wp:positionV>
                <wp:extent cx="6670675" cy="289560"/>
                <wp:effectExtent l="0" t="0" r="9525" b="2540"/>
                <wp:wrapTopAndBottom/>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89560"/>
                        </a:xfrm>
                        <a:prstGeom prst="rect">
                          <a:avLst/>
                        </a:prstGeom>
                        <a:noFill/>
                        <a:ln w="3809">
                          <a:noFill/>
                          <a:prstDash val="solid"/>
                        </a:ln>
                      </wps:spPr>
                      <wps:txbx>
                        <w:txbxContent>
                          <w:p w14:paraId="62B99C63" w14:textId="77777777" w:rsidR="000C2409" w:rsidRDefault="005E3753">
                            <w:pPr>
                              <w:spacing w:before="128" w:line="322" w:lineRule="exact"/>
                              <w:ind w:left="197"/>
                              <w:rPr>
                                <w:b/>
                                <w:color w:val="000000"/>
                                <w:sz w:val="28"/>
                              </w:rPr>
                            </w:pPr>
                            <w:bookmarkStart w:id="144" w:name="Data_Description"/>
                            <w:bookmarkStart w:id="145" w:name="_bookmark65"/>
                            <w:bookmarkEnd w:id="144"/>
                            <w:bookmarkEnd w:id="145"/>
                            <w:r>
                              <w:rPr>
                                <w:b/>
                                <w:color w:val="1F425B"/>
                                <w:sz w:val="28"/>
                              </w:rPr>
                              <w:t xml:space="preserve">Data </w:t>
                            </w:r>
                            <w:r>
                              <w:rPr>
                                <w:b/>
                                <w:color w:val="1F425B"/>
                                <w:spacing w:val="-2"/>
                                <w:sz w:val="28"/>
                              </w:rPr>
                              <w:t>Description</w:t>
                            </w:r>
                          </w:p>
                        </w:txbxContent>
                      </wps:txbx>
                      <wps:bodyPr wrap="square" lIns="0" tIns="0" rIns="0" bIns="0" rtlCol="0">
                        <a:noAutofit/>
                      </wps:bodyPr>
                    </wps:wsp>
                  </a:graphicData>
                </a:graphic>
              </wp:anchor>
            </w:drawing>
          </mc:Choice>
          <mc:Fallback>
            <w:pict>
              <v:shape w14:anchorId="66D01DF1" id="Textbox 133" o:spid="_x0000_s1065" type="#_x0000_t202" style="position:absolute;margin-left:30pt;margin-top:9.5pt;width:525.25pt;height:22.8pt;z-index:-15680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" filled="f" stroked="f" strokeweight=".1058mm">
                <v:textbox inset="0,0,0,0">
                  <w:txbxContent>
                    <w:p w14:paraId="62B99C63" w14:textId="77777777" w:rsidR="000C2409" w:rsidRDefault="005E3753">
                      <w:pPr>
                        <w:spacing w:before="128" w:line="322" w:lineRule="exact"/>
                        <w:ind w:left="197"/>
                        <w:rPr>
                          <w:b/>
                          <w:color w:val="000000"/>
                          <w:sz w:val="28"/>
                        </w:rPr>
                      </w:pPr>
                      <w:bookmarkStart w:id="223" w:name="Data_Description"/>
                      <w:bookmarkStart w:id="224" w:name="_bookmark65"/>
                      <w:bookmarkEnd w:id="223"/>
                      <w:bookmarkEnd w:id="224"/>
                      <w:r>
                        <w:rPr>
                          <w:b/>
                          <w:color w:val="1F425B"/>
                          <w:sz w:val="28"/>
                        </w:rPr>
                        <w:t xml:space="preserve">Data </w:t>
                      </w:r>
                      <w:r>
                        <w:rPr>
                          <w:b/>
                          <w:color w:val="1F425B"/>
                          <w:spacing w:val="-2"/>
                          <w:sz w:val="28"/>
                        </w:rPr>
                        <w:t>Description</w:t>
                      </w:r>
                    </w:p>
                  </w:txbxContent>
                </v:textbox>
                <w10:wrap type="topAndBottom" anchorx="page"/>
              </v:shape>
            </w:pict>
          </mc:Fallback>
        </mc:AlternateContent>
      </w:r>
    </w:p>
    <w:p w14:paraId="63D0B10F" w14:textId="77777777" w:rsidR="000C2409" w:rsidRDefault="005E3753" w:rsidP="00B76FCB">
      <w:pPr>
        <w:pStyle w:val="BodyText"/>
        <w:spacing w:before="130" w:line="360" w:lineRule="auto"/>
        <w:ind w:left="300" w:right="797"/>
        <w:jc w:val="both"/>
      </w:pPr>
      <w:r>
        <w:t xml:space="preserve">Users can obtain a comprehensive description of their datasets. This includes calculating correlations between variables, generating frequency tables for categorical variables, determining data types of variables, calculating the percentage of missing values, computing skewness of variables, and generating summary statistics for variables. These descriptive statistics provide valuable insights into the dataset and help researchers understand its </w:t>
      </w:r>
      <w:r>
        <w:rPr>
          <w:spacing w:val="-2"/>
        </w:rPr>
        <w:t>characteristics.</w:t>
      </w:r>
    </w:p>
    <w:p w14:paraId="077E8253" w14:textId="77777777" w:rsidR="00B76FCB" w:rsidRPr="00B76FCB" w:rsidRDefault="00B76FCB" w:rsidP="00B76FCB">
      <w:pPr>
        <w:pStyle w:val="BodyText"/>
        <w:spacing w:before="125" w:line="360" w:lineRule="auto"/>
        <w:ind w:left="300" w:right="797"/>
        <w:jc w:val="both"/>
      </w:pPr>
      <w:r w:rsidRPr="00B76FCB">
        <w:t>Example:</w:t>
      </w:r>
    </w:p>
    <w:p w14:paraId="3E3078EE" w14:textId="15C0ED65" w:rsidR="00B76FCB" w:rsidRPr="00B76FCB" w:rsidRDefault="00B76FCB" w:rsidP="00B76FCB">
      <w:pPr>
        <w:pStyle w:val="BodyText"/>
        <w:spacing w:before="11"/>
        <w:rPr>
          <w:rFonts w:ascii="Courier New"/>
        </w:rPr>
      </w:pPr>
      <w:r w:rsidRPr="00B76FCB">
        <w:rPr>
          <w:rFonts w:ascii="Courier New"/>
        </w:rPr>
        <w:t xml:space="preserve">  </w:t>
      </w:r>
      <w:r>
        <w:rPr>
          <w:rFonts w:ascii="Courier New"/>
        </w:rPr>
        <w:tab/>
      </w:r>
      <w:r w:rsidRPr="00B76FCB">
        <w:rPr>
          <w:rFonts w:ascii="Courier New"/>
        </w:rPr>
        <w:t xml:space="preserve">&gt;&gt;&gt; import </w:t>
      </w:r>
      <w:proofErr w:type="spellStart"/>
      <w:r w:rsidRPr="00B76FCB">
        <w:rPr>
          <w:rFonts w:ascii="Courier New"/>
        </w:rPr>
        <w:t>igem</w:t>
      </w:r>
      <w:proofErr w:type="spellEnd"/>
    </w:p>
    <w:p w14:paraId="649C0FC9" w14:textId="2560057F" w:rsidR="00B76FCB" w:rsidRPr="00B76FCB" w:rsidRDefault="00B76FCB" w:rsidP="00B76FCB">
      <w:pPr>
        <w:pStyle w:val="BodyText"/>
        <w:spacing w:before="11"/>
        <w:rPr>
          <w:rFonts w:ascii="Courier New"/>
        </w:rPr>
      </w:pPr>
      <w:r w:rsidRPr="00B76FCB">
        <w:rPr>
          <w:rFonts w:ascii="Courier New"/>
        </w:rPr>
        <w:t xml:space="preserve">    </w:t>
      </w:r>
      <w:r>
        <w:rPr>
          <w:rFonts w:ascii="Courier New"/>
        </w:rPr>
        <w:tab/>
      </w:r>
      <w:r w:rsidRPr="00B76FCB">
        <w:rPr>
          <w:rFonts w:ascii="Courier New"/>
        </w:rPr>
        <w:t xml:space="preserve">&gt;&gt;&gt; correlations = </w:t>
      </w:r>
      <w:proofErr w:type="spellStart"/>
      <w:proofErr w:type="gramStart"/>
      <w:r w:rsidRPr="00B76FCB">
        <w:rPr>
          <w:rFonts w:ascii="Courier New"/>
        </w:rPr>
        <w:t>igem.epc.describe</w:t>
      </w:r>
      <w:proofErr w:type="gramEnd"/>
      <w:r w:rsidRPr="00B76FCB">
        <w:rPr>
          <w:rFonts w:ascii="Courier New"/>
        </w:rPr>
        <w:t>.correlations</w:t>
      </w:r>
      <w:proofErr w:type="spellEnd"/>
      <w:r w:rsidRPr="00B76FCB">
        <w:rPr>
          <w:rFonts w:ascii="Courier New"/>
        </w:rPr>
        <w:t>(df, threshold=0.9)</w:t>
      </w:r>
    </w:p>
    <w:p w14:paraId="52167D3E" w14:textId="7F2CDBF0" w:rsidR="00B76FCB" w:rsidRPr="00B76FCB" w:rsidRDefault="00B76FCB" w:rsidP="00B76FCB">
      <w:pPr>
        <w:pStyle w:val="BodyText"/>
        <w:spacing w:before="11"/>
        <w:rPr>
          <w:rFonts w:ascii="Courier New"/>
        </w:rPr>
      </w:pPr>
      <w:r w:rsidRPr="00B76FCB">
        <w:rPr>
          <w:rFonts w:ascii="Courier New"/>
        </w:rPr>
        <w:t xml:space="preserve">    </w:t>
      </w:r>
      <w:r>
        <w:rPr>
          <w:rFonts w:ascii="Courier New"/>
        </w:rPr>
        <w:tab/>
      </w:r>
      <w:r w:rsidRPr="00B76FCB">
        <w:rPr>
          <w:rFonts w:ascii="Courier New"/>
        </w:rPr>
        <w:t xml:space="preserve">&gt;&gt;&gt; </w:t>
      </w:r>
      <w:proofErr w:type="spellStart"/>
      <w:proofErr w:type="gramStart"/>
      <w:r w:rsidRPr="00B76FCB">
        <w:rPr>
          <w:rFonts w:ascii="Courier New"/>
        </w:rPr>
        <w:t>correlations.head</w:t>
      </w:r>
      <w:proofErr w:type="spellEnd"/>
      <w:proofErr w:type="gramEnd"/>
      <w:r w:rsidRPr="00B76FCB">
        <w:rPr>
          <w:rFonts w:ascii="Courier New"/>
        </w:rPr>
        <w:t>()</w:t>
      </w:r>
    </w:p>
    <w:p w14:paraId="43CF8A97" w14:textId="77777777" w:rsidR="00B76FCB" w:rsidRPr="00B76FCB" w:rsidRDefault="00B76FCB" w:rsidP="00B76FCB">
      <w:pPr>
        <w:pStyle w:val="BodyText"/>
        <w:spacing w:before="11"/>
        <w:ind w:left="720"/>
        <w:rPr>
          <w:rFonts w:ascii="Courier New"/>
        </w:rPr>
      </w:pPr>
      <w:r w:rsidRPr="00B76FCB">
        <w:rPr>
          <w:rFonts w:ascii="Courier New"/>
        </w:rPr>
        <w:t xml:space="preserve">                        var1      var</w:t>
      </w:r>
      <w:proofErr w:type="gramStart"/>
      <w:r w:rsidRPr="00B76FCB">
        <w:rPr>
          <w:rFonts w:ascii="Courier New"/>
        </w:rPr>
        <w:t>2  correlation</w:t>
      </w:r>
      <w:proofErr w:type="gramEnd"/>
    </w:p>
    <w:p w14:paraId="0C049F3F" w14:textId="77777777" w:rsidR="00B76FCB" w:rsidRPr="00B76FCB" w:rsidRDefault="00B76FCB" w:rsidP="00B76FCB">
      <w:pPr>
        <w:pStyle w:val="BodyText"/>
        <w:spacing w:before="11"/>
        <w:ind w:left="720"/>
        <w:rPr>
          <w:rFonts w:ascii="Courier New"/>
        </w:rPr>
      </w:pPr>
      <w:r w:rsidRPr="00B76FCB">
        <w:rPr>
          <w:rFonts w:ascii="Courier New"/>
        </w:rPr>
        <w:t xml:space="preserve">    </w:t>
      </w:r>
      <w:proofErr w:type="gramStart"/>
      <w:r w:rsidRPr="00B76FCB">
        <w:rPr>
          <w:rFonts w:ascii="Courier New"/>
        </w:rPr>
        <w:t xml:space="preserve">0  </w:t>
      </w:r>
      <w:proofErr w:type="spellStart"/>
      <w:r w:rsidRPr="00B76FCB">
        <w:rPr>
          <w:rFonts w:ascii="Courier New"/>
        </w:rPr>
        <w:t>supplement</w:t>
      </w:r>
      <w:proofErr w:type="gramEnd"/>
      <w:r w:rsidRPr="00B76FCB">
        <w:rPr>
          <w:rFonts w:ascii="Courier New"/>
        </w:rPr>
        <w:t>_count</w:t>
      </w:r>
      <w:proofErr w:type="spellEnd"/>
      <w:r w:rsidRPr="00B76FCB">
        <w:rPr>
          <w:rFonts w:ascii="Courier New"/>
        </w:rPr>
        <w:t xml:space="preserve">  DSDCOUNT     1.000000</w:t>
      </w:r>
    </w:p>
    <w:p w14:paraId="285DE5F1" w14:textId="77777777" w:rsidR="00B76FCB" w:rsidRPr="00B76FCB" w:rsidRDefault="00B76FCB" w:rsidP="00B76FCB">
      <w:pPr>
        <w:pStyle w:val="BodyText"/>
        <w:spacing w:before="11"/>
        <w:ind w:left="720"/>
        <w:rPr>
          <w:rFonts w:ascii="Courier New"/>
        </w:rPr>
      </w:pPr>
      <w:r w:rsidRPr="00B76FCB">
        <w:rPr>
          <w:rFonts w:ascii="Courier New"/>
        </w:rPr>
        <w:t xml:space="preserve">    1          DR1TM</w:t>
      </w:r>
      <w:proofErr w:type="gramStart"/>
      <w:r w:rsidRPr="00B76FCB">
        <w:rPr>
          <w:rFonts w:ascii="Courier New"/>
        </w:rPr>
        <w:t>181  DR</w:t>
      </w:r>
      <w:proofErr w:type="gramEnd"/>
      <w:r w:rsidRPr="00B76FCB">
        <w:rPr>
          <w:rFonts w:ascii="Courier New"/>
        </w:rPr>
        <w:t>1TMFAT     0.997900</w:t>
      </w:r>
    </w:p>
    <w:p w14:paraId="354B0EEA" w14:textId="77777777" w:rsidR="00B76FCB" w:rsidRPr="00B76FCB" w:rsidRDefault="00B76FCB" w:rsidP="00B76FCB">
      <w:pPr>
        <w:pStyle w:val="BodyText"/>
        <w:spacing w:before="11"/>
        <w:ind w:left="720"/>
        <w:rPr>
          <w:rFonts w:ascii="Courier New"/>
        </w:rPr>
      </w:pPr>
      <w:r w:rsidRPr="00B76FCB">
        <w:rPr>
          <w:rFonts w:ascii="Courier New"/>
        </w:rPr>
        <w:t xml:space="preserve">    2          DR1TP</w:t>
      </w:r>
      <w:proofErr w:type="gramStart"/>
      <w:r w:rsidRPr="00B76FCB">
        <w:rPr>
          <w:rFonts w:ascii="Courier New"/>
        </w:rPr>
        <w:t>182  DR</w:t>
      </w:r>
      <w:proofErr w:type="gramEnd"/>
      <w:r w:rsidRPr="00B76FCB">
        <w:rPr>
          <w:rFonts w:ascii="Courier New"/>
        </w:rPr>
        <w:t>1TPFAT     0.996172</w:t>
      </w:r>
    </w:p>
    <w:p w14:paraId="1B8801F9" w14:textId="77777777" w:rsidR="00B76FCB" w:rsidRPr="00B76FCB" w:rsidRDefault="00B76FCB" w:rsidP="00B76FCB">
      <w:pPr>
        <w:pStyle w:val="BodyText"/>
        <w:spacing w:before="11"/>
        <w:ind w:left="720"/>
        <w:rPr>
          <w:rFonts w:ascii="Courier New"/>
        </w:rPr>
      </w:pPr>
      <w:r w:rsidRPr="00B76FCB">
        <w:rPr>
          <w:rFonts w:ascii="Courier New"/>
        </w:rPr>
        <w:t xml:space="preserve">    3          DRD370</w:t>
      </w:r>
      <w:proofErr w:type="gramStart"/>
      <w:r w:rsidRPr="00B76FCB">
        <w:rPr>
          <w:rFonts w:ascii="Courier New"/>
        </w:rPr>
        <w:t>FQ  DRD</w:t>
      </w:r>
      <w:proofErr w:type="gramEnd"/>
      <w:r w:rsidRPr="00B76FCB">
        <w:rPr>
          <w:rFonts w:ascii="Courier New"/>
        </w:rPr>
        <w:t>370UQ     0.987974</w:t>
      </w:r>
    </w:p>
    <w:p w14:paraId="6AF1D674" w14:textId="76FE71A2" w:rsidR="00B76FCB" w:rsidRDefault="00B76FCB" w:rsidP="00B76FCB">
      <w:pPr>
        <w:pStyle w:val="BodyText"/>
        <w:spacing w:before="11"/>
        <w:ind w:left="720"/>
        <w:rPr>
          <w:rFonts w:ascii="Courier New"/>
        </w:rPr>
      </w:pPr>
      <w:r w:rsidRPr="00B76FCB">
        <w:rPr>
          <w:rFonts w:ascii="Courier New"/>
        </w:rPr>
        <w:t xml:space="preserve">    4          DR1TS</w:t>
      </w:r>
      <w:proofErr w:type="gramStart"/>
      <w:r w:rsidRPr="00B76FCB">
        <w:rPr>
          <w:rFonts w:ascii="Courier New"/>
        </w:rPr>
        <w:t>160  DR</w:t>
      </w:r>
      <w:proofErr w:type="gramEnd"/>
      <w:r w:rsidRPr="00B76FCB">
        <w:rPr>
          <w:rFonts w:ascii="Courier New"/>
        </w:rPr>
        <w:t>1TSFAT     0.984733</w:t>
      </w:r>
    </w:p>
    <w:p w14:paraId="1A5A3FFA" w14:textId="1355117F" w:rsidR="00B76FCB" w:rsidRDefault="00B76FCB" w:rsidP="00B76FCB">
      <w:pPr>
        <w:pStyle w:val="BodyText"/>
        <w:spacing w:before="11"/>
        <w:ind w:left="720"/>
        <w:rPr>
          <w:rFonts w:ascii="Courier New"/>
        </w:rPr>
      </w:pPr>
    </w:p>
    <w:p w14:paraId="6FA983B1" w14:textId="77777777" w:rsidR="005B23AD" w:rsidRPr="005B23AD" w:rsidRDefault="005B23AD" w:rsidP="005B23AD">
      <w:pPr>
        <w:pStyle w:val="BodyText"/>
        <w:spacing w:before="11"/>
        <w:ind w:left="720"/>
        <w:rPr>
          <w:rFonts w:ascii="Courier New"/>
        </w:rPr>
      </w:pPr>
      <w:r w:rsidRPr="005B23AD">
        <w:rPr>
          <w:rFonts w:ascii="Courier New"/>
        </w:rPr>
        <w:t xml:space="preserve">&gt;&gt;&gt; </w:t>
      </w:r>
      <w:proofErr w:type="spellStart"/>
      <w:proofErr w:type="gramStart"/>
      <w:r w:rsidRPr="005B23AD">
        <w:rPr>
          <w:rFonts w:ascii="Courier New"/>
        </w:rPr>
        <w:t>igem.epc.describe</w:t>
      </w:r>
      <w:proofErr w:type="gramEnd"/>
      <w:r w:rsidRPr="005B23AD">
        <w:rPr>
          <w:rFonts w:ascii="Courier New"/>
        </w:rPr>
        <w:t>.freq_table</w:t>
      </w:r>
      <w:proofErr w:type="spellEnd"/>
      <w:r w:rsidRPr="005B23AD">
        <w:rPr>
          <w:rFonts w:ascii="Courier New"/>
        </w:rPr>
        <w:t>(df).head(n=10)</w:t>
      </w:r>
    </w:p>
    <w:p w14:paraId="552E0021" w14:textId="77777777" w:rsidR="005B23AD" w:rsidRPr="005B23AD" w:rsidRDefault="005B23AD" w:rsidP="005B23AD">
      <w:pPr>
        <w:pStyle w:val="BodyText"/>
        <w:spacing w:before="11"/>
        <w:ind w:left="720"/>
        <w:rPr>
          <w:rFonts w:ascii="Courier New"/>
        </w:rPr>
      </w:pPr>
      <w:r w:rsidRPr="005B23AD">
        <w:rPr>
          <w:rFonts w:ascii="Courier New"/>
        </w:rPr>
        <w:t xml:space="preserve">        variable </w:t>
      </w:r>
      <w:proofErr w:type="gramStart"/>
      <w:r w:rsidRPr="005B23AD">
        <w:rPr>
          <w:rFonts w:ascii="Courier New"/>
        </w:rPr>
        <w:t>value  count</w:t>
      </w:r>
      <w:proofErr w:type="gramEnd"/>
    </w:p>
    <w:p w14:paraId="60C7E24E" w14:textId="77777777" w:rsidR="005B23AD" w:rsidRPr="005B23AD" w:rsidRDefault="005B23AD" w:rsidP="005B23AD">
      <w:pPr>
        <w:pStyle w:val="BodyText"/>
        <w:spacing w:before="11"/>
        <w:ind w:left="720"/>
        <w:rPr>
          <w:rFonts w:ascii="Courier New"/>
        </w:rPr>
      </w:pPr>
      <w:r w:rsidRPr="005B23AD">
        <w:rPr>
          <w:rFonts w:ascii="Courier New"/>
        </w:rPr>
        <w:t xml:space="preserve">    0                 SDDSRVYR                         2   4872</w:t>
      </w:r>
    </w:p>
    <w:p w14:paraId="6F41AEE3" w14:textId="77777777" w:rsidR="005B23AD" w:rsidRPr="005B23AD" w:rsidRDefault="005B23AD" w:rsidP="005B23AD">
      <w:pPr>
        <w:pStyle w:val="BodyText"/>
        <w:spacing w:before="11"/>
        <w:ind w:left="720"/>
        <w:rPr>
          <w:rFonts w:ascii="Courier New"/>
        </w:rPr>
      </w:pPr>
      <w:r w:rsidRPr="005B23AD">
        <w:rPr>
          <w:rFonts w:ascii="Courier New"/>
        </w:rPr>
        <w:t xml:space="preserve">    1                 SDDSRVYR                         1   4191</w:t>
      </w:r>
    </w:p>
    <w:p w14:paraId="45DF3187" w14:textId="77777777" w:rsidR="005B23AD" w:rsidRPr="005B23AD" w:rsidRDefault="005B23AD" w:rsidP="005B23AD">
      <w:pPr>
        <w:pStyle w:val="BodyText"/>
        <w:spacing w:before="11"/>
        <w:ind w:left="720"/>
        <w:rPr>
          <w:rFonts w:ascii="Courier New"/>
        </w:rPr>
      </w:pPr>
      <w:r w:rsidRPr="005B23AD">
        <w:rPr>
          <w:rFonts w:ascii="Courier New"/>
        </w:rPr>
        <w:t xml:space="preserve">    2                   female                         1   4724</w:t>
      </w:r>
    </w:p>
    <w:p w14:paraId="1E7BD3A6" w14:textId="77777777" w:rsidR="005B23AD" w:rsidRPr="005B23AD" w:rsidRDefault="005B23AD" w:rsidP="005B23AD">
      <w:pPr>
        <w:pStyle w:val="BodyText"/>
        <w:spacing w:before="11"/>
        <w:ind w:left="720"/>
        <w:rPr>
          <w:rFonts w:ascii="Courier New"/>
        </w:rPr>
      </w:pPr>
      <w:r w:rsidRPr="005B23AD">
        <w:rPr>
          <w:rFonts w:ascii="Courier New"/>
        </w:rPr>
        <w:t xml:space="preserve">    3                   female                         0   4339</w:t>
      </w:r>
    </w:p>
    <w:p w14:paraId="0F734559"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gramStart"/>
      <w:r w:rsidRPr="005B23AD">
        <w:rPr>
          <w:rFonts w:ascii="Courier New"/>
        </w:rPr>
        <w:t xml:space="preserve">4  </w:t>
      </w:r>
      <w:proofErr w:type="spellStart"/>
      <w:r w:rsidRPr="005B23AD">
        <w:rPr>
          <w:rFonts w:ascii="Courier New"/>
        </w:rPr>
        <w:t>how</w:t>
      </w:r>
      <w:proofErr w:type="gramEnd"/>
      <w:r w:rsidRPr="005B23AD">
        <w:rPr>
          <w:rFonts w:ascii="Courier New"/>
        </w:rPr>
        <w:t>_many_years_in_house</w:t>
      </w:r>
      <w:proofErr w:type="spellEnd"/>
      <w:r w:rsidRPr="005B23AD">
        <w:rPr>
          <w:rFonts w:ascii="Courier New"/>
        </w:rPr>
        <w:t xml:space="preserve">                         5   2961</w:t>
      </w:r>
    </w:p>
    <w:p w14:paraId="54382A18"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gramStart"/>
      <w:r w:rsidRPr="005B23AD">
        <w:rPr>
          <w:rFonts w:ascii="Courier New"/>
        </w:rPr>
        <w:t xml:space="preserve">5  </w:t>
      </w:r>
      <w:proofErr w:type="spellStart"/>
      <w:r w:rsidRPr="005B23AD">
        <w:rPr>
          <w:rFonts w:ascii="Courier New"/>
        </w:rPr>
        <w:t>how</w:t>
      </w:r>
      <w:proofErr w:type="gramEnd"/>
      <w:r w:rsidRPr="005B23AD">
        <w:rPr>
          <w:rFonts w:ascii="Courier New"/>
        </w:rPr>
        <w:t>_many_years_in_house</w:t>
      </w:r>
      <w:proofErr w:type="spellEnd"/>
      <w:r w:rsidRPr="005B23AD">
        <w:rPr>
          <w:rFonts w:ascii="Courier New"/>
        </w:rPr>
        <w:t xml:space="preserve">                         3   1713</w:t>
      </w:r>
    </w:p>
    <w:p w14:paraId="09B3AE7E"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gramStart"/>
      <w:r w:rsidRPr="005B23AD">
        <w:rPr>
          <w:rFonts w:ascii="Courier New"/>
        </w:rPr>
        <w:t xml:space="preserve">6  </w:t>
      </w:r>
      <w:proofErr w:type="spellStart"/>
      <w:r w:rsidRPr="005B23AD">
        <w:rPr>
          <w:rFonts w:ascii="Courier New"/>
        </w:rPr>
        <w:t>how</w:t>
      </w:r>
      <w:proofErr w:type="gramEnd"/>
      <w:r w:rsidRPr="005B23AD">
        <w:rPr>
          <w:rFonts w:ascii="Courier New"/>
        </w:rPr>
        <w:t>_many_years_in_house</w:t>
      </w:r>
      <w:proofErr w:type="spellEnd"/>
      <w:r w:rsidRPr="005B23AD">
        <w:rPr>
          <w:rFonts w:ascii="Courier New"/>
        </w:rPr>
        <w:t xml:space="preserve">                         2   1502</w:t>
      </w:r>
    </w:p>
    <w:p w14:paraId="4D39CE19" w14:textId="77777777" w:rsidR="005B23AD" w:rsidRPr="005B23AD" w:rsidRDefault="005B23AD" w:rsidP="005B23AD">
      <w:pPr>
        <w:pStyle w:val="BodyText"/>
        <w:spacing w:before="11"/>
        <w:ind w:left="720"/>
        <w:rPr>
          <w:rFonts w:ascii="Courier New"/>
        </w:rPr>
      </w:pPr>
      <w:r w:rsidRPr="005B23AD">
        <w:rPr>
          <w:rFonts w:ascii="Courier New"/>
        </w:rPr>
        <w:lastRenderedPageBreak/>
        <w:t xml:space="preserve">    </w:t>
      </w:r>
      <w:proofErr w:type="gramStart"/>
      <w:r w:rsidRPr="005B23AD">
        <w:rPr>
          <w:rFonts w:ascii="Courier New"/>
        </w:rPr>
        <w:t xml:space="preserve">7  </w:t>
      </w:r>
      <w:proofErr w:type="spellStart"/>
      <w:r w:rsidRPr="005B23AD">
        <w:rPr>
          <w:rFonts w:ascii="Courier New"/>
        </w:rPr>
        <w:t>how</w:t>
      </w:r>
      <w:proofErr w:type="gramEnd"/>
      <w:r w:rsidRPr="005B23AD">
        <w:rPr>
          <w:rFonts w:ascii="Courier New"/>
        </w:rPr>
        <w:t>_many_years_in_house</w:t>
      </w:r>
      <w:proofErr w:type="spellEnd"/>
      <w:r w:rsidRPr="005B23AD">
        <w:rPr>
          <w:rFonts w:ascii="Courier New"/>
        </w:rPr>
        <w:t xml:space="preserve">                         1   1451</w:t>
      </w:r>
    </w:p>
    <w:p w14:paraId="3DA46302"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gramStart"/>
      <w:r w:rsidRPr="005B23AD">
        <w:rPr>
          <w:rFonts w:ascii="Courier New"/>
        </w:rPr>
        <w:t xml:space="preserve">8  </w:t>
      </w:r>
      <w:proofErr w:type="spellStart"/>
      <w:r w:rsidRPr="005B23AD">
        <w:rPr>
          <w:rFonts w:ascii="Courier New"/>
        </w:rPr>
        <w:t>how</w:t>
      </w:r>
      <w:proofErr w:type="gramEnd"/>
      <w:r w:rsidRPr="005B23AD">
        <w:rPr>
          <w:rFonts w:ascii="Courier New"/>
        </w:rPr>
        <w:t>_many_years_in_house</w:t>
      </w:r>
      <w:proofErr w:type="spellEnd"/>
      <w:r w:rsidRPr="005B23AD">
        <w:rPr>
          <w:rFonts w:ascii="Courier New"/>
        </w:rPr>
        <w:t xml:space="preserve">                         4   1419</w:t>
      </w:r>
    </w:p>
    <w:p w14:paraId="418CE70A" w14:textId="022C1B8F" w:rsidR="00B76FCB" w:rsidRDefault="005B23AD" w:rsidP="005B23AD">
      <w:pPr>
        <w:pStyle w:val="BodyText"/>
        <w:spacing w:before="11"/>
        <w:ind w:left="720"/>
        <w:rPr>
          <w:rFonts w:ascii="Courier New"/>
        </w:rPr>
      </w:pPr>
      <w:r w:rsidRPr="005B23AD">
        <w:rPr>
          <w:rFonts w:ascii="Courier New"/>
        </w:rPr>
        <w:t xml:space="preserve">    9                  </w:t>
      </w:r>
      <w:proofErr w:type="gramStart"/>
      <w:r w:rsidRPr="005B23AD">
        <w:rPr>
          <w:rFonts w:ascii="Courier New"/>
        </w:rPr>
        <w:t>LBXPFDO  &lt;</w:t>
      </w:r>
      <w:proofErr w:type="gramEnd"/>
      <w:r w:rsidRPr="005B23AD">
        <w:rPr>
          <w:rFonts w:ascii="Courier New"/>
        </w:rPr>
        <w:t>Non-Categorical Values&gt;   1032</w:t>
      </w:r>
    </w:p>
    <w:p w14:paraId="7129F5F8" w14:textId="71CE0DB3" w:rsidR="005B23AD" w:rsidRDefault="005B23AD" w:rsidP="005B23AD">
      <w:pPr>
        <w:pStyle w:val="BodyText"/>
        <w:spacing w:before="11"/>
        <w:ind w:left="720"/>
        <w:rPr>
          <w:rFonts w:ascii="Courier New"/>
        </w:rPr>
      </w:pPr>
    </w:p>
    <w:p w14:paraId="5E3313F8" w14:textId="77777777" w:rsidR="005B23AD" w:rsidRPr="005B23AD" w:rsidRDefault="005B23AD" w:rsidP="005B23AD">
      <w:pPr>
        <w:pStyle w:val="BodyText"/>
        <w:spacing w:before="11"/>
        <w:ind w:left="720"/>
        <w:rPr>
          <w:rFonts w:ascii="Courier New"/>
        </w:rPr>
      </w:pPr>
      <w:r w:rsidRPr="005B23AD">
        <w:rPr>
          <w:rFonts w:ascii="Courier New"/>
        </w:rPr>
        <w:t xml:space="preserve">&gt;&gt;&gt; </w:t>
      </w:r>
      <w:proofErr w:type="spellStart"/>
      <w:r w:rsidRPr="005B23AD">
        <w:rPr>
          <w:rFonts w:ascii="Courier New"/>
        </w:rPr>
        <w:t>igem.epc.describe.get_types</w:t>
      </w:r>
      <w:proofErr w:type="spellEnd"/>
      <w:r w:rsidRPr="005B23AD">
        <w:rPr>
          <w:rFonts w:ascii="Courier New"/>
        </w:rPr>
        <w:t>(df</w:t>
      </w:r>
      <w:proofErr w:type="gramStart"/>
      <w:r w:rsidRPr="005B23AD">
        <w:rPr>
          <w:rFonts w:ascii="Courier New"/>
        </w:rPr>
        <w:t>).head</w:t>
      </w:r>
      <w:proofErr w:type="gramEnd"/>
      <w:r w:rsidRPr="005B23AD">
        <w:rPr>
          <w:rFonts w:ascii="Courier New"/>
        </w:rPr>
        <w:t>()</w:t>
      </w:r>
    </w:p>
    <w:p w14:paraId="6891F1E6" w14:textId="77777777" w:rsidR="005B23AD" w:rsidRPr="005B23AD" w:rsidRDefault="005B23AD" w:rsidP="005B23AD">
      <w:pPr>
        <w:pStyle w:val="BodyText"/>
        <w:spacing w:before="11"/>
        <w:ind w:left="720"/>
        <w:rPr>
          <w:rFonts w:ascii="Courier New"/>
        </w:rPr>
      </w:pPr>
      <w:r w:rsidRPr="005B23AD">
        <w:rPr>
          <w:rFonts w:ascii="Courier New"/>
        </w:rPr>
        <w:t xml:space="preserve">    RIDAGEYR          continuous</w:t>
      </w:r>
    </w:p>
    <w:p w14:paraId="41F9F878" w14:textId="77777777" w:rsidR="005B23AD" w:rsidRPr="005B23AD" w:rsidRDefault="005B23AD" w:rsidP="005B23AD">
      <w:pPr>
        <w:pStyle w:val="BodyText"/>
        <w:spacing w:before="11"/>
        <w:ind w:left="720"/>
        <w:rPr>
          <w:rFonts w:ascii="Courier New"/>
        </w:rPr>
      </w:pPr>
      <w:r w:rsidRPr="005B23AD">
        <w:rPr>
          <w:rFonts w:ascii="Courier New"/>
        </w:rPr>
        <w:t xml:space="preserve">    female                binary</w:t>
      </w:r>
    </w:p>
    <w:p w14:paraId="2DBDED5C" w14:textId="77777777" w:rsidR="005B23AD" w:rsidRPr="005B23AD" w:rsidRDefault="005B23AD" w:rsidP="005B23AD">
      <w:pPr>
        <w:pStyle w:val="BodyText"/>
        <w:spacing w:before="11"/>
        <w:ind w:left="720"/>
        <w:rPr>
          <w:rFonts w:ascii="Courier New"/>
        </w:rPr>
      </w:pPr>
      <w:r w:rsidRPr="005B23AD">
        <w:rPr>
          <w:rFonts w:ascii="Courier New"/>
        </w:rPr>
        <w:t xml:space="preserve">    black                 binary</w:t>
      </w:r>
    </w:p>
    <w:p w14:paraId="6A47AD20"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spellStart"/>
      <w:r w:rsidRPr="005B23AD">
        <w:rPr>
          <w:rFonts w:ascii="Courier New"/>
        </w:rPr>
        <w:t>mexican</w:t>
      </w:r>
      <w:proofErr w:type="spellEnd"/>
      <w:r w:rsidRPr="005B23AD">
        <w:rPr>
          <w:rFonts w:ascii="Courier New"/>
        </w:rPr>
        <w:t xml:space="preserve">               binary</w:t>
      </w:r>
    </w:p>
    <w:p w14:paraId="5AC98222"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spellStart"/>
      <w:r w:rsidRPr="005B23AD">
        <w:rPr>
          <w:rFonts w:ascii="Courier New"/>
        </w:rPr>
        <w:t>other_hispanic</w:t>
      </w:r>
      <w:proofErr w:type="spellEnd"/>
      <w:r w:rsidRPr="005B23AD">
        <w:rPr>
          <w:rFonts w:ascii="Courier New"/>
        </w:rPr>
        <w:t xml:space="preserve">        binary</w:t>
      </w:r>
    </w:p>
    <w:p w14:paraId="08F07E72" w14:textId="29A9F7F4" w:rsidR="005B23AD" w:rsidRDefault="005B23AD" w:rsidP="005B23AD">
      <w:pPr>
        <w:pStyle w:val="BodyText"/>
        <w:spacing w:before="11"/>
        <w:ind w:left="720"/>
        <w:rPr>
          <w:rFonts w:ascii="Courier New"/>
        </w:rPr>
      </w:pPr>
      <w:r w:rsidRPr="005B23AD">
        <w:rPr>
          <w:rFonts w:ascii="Courier New"/>
        </w:rPr>
        <w:t xml:space="preserve">    </w:t>
      </w:r>
      <w:proofErr w:type="spellStart"/>
      <w:r w:rsidRPr="005B23AD">
        <w:rPr>
          <w:rFonts w:ascii="Courier New"/>
        </w:rPr>
        <w:t>dtype</w:t>
      </w:r>
      <w:proofErr w:type="spellEnd"/>
      <w:r w:rsidRPr="005B23AD">
        <w:rPr>
          <w:rFonts w:ascii="Courier New"/>
        </w:rPr>
        <w:t>: object</w:t>
      </w:r>
    </w:p>
    <w:p w14:paraId="789A0602" w14:textId="47E567AC" w:rsidR="005B23AD" w:rsidRDefault="005B23AD" w:rsidP="005B23AD">
      <w:pPr>
        <w:pStyle w:val="BodyText"/>
        <w:spacing w:before="11"/>
        <w:ind w:left="720"/>
        <w:rPr>
          <w:rFonts w:ascii="Courier New"/>
        </w:rPr>
      </w:pPr>
    </w:p>
    <w:p w14:paraId="52B64DFE" w14:textId="77777777" w:rsidR="005B23AD" w:rsidRPr="005B23AD" w:rsidRDefault="005B23AD" w:rsidP="005B23AD">
      <w:pPr>
        <w:pStyle w:val="BodyText"/>
        <w:spacing w:before="11"/>
        <w:ind w:left="720"/>
        <w:rPr>
          <w:rFonts w:ascii="Courier New"/>
          <w:lang w:val="pt-BR"/>
        </w:rPr>
      </w:pPr>
      <w:r w:rsidRPr="005B23AD">
        <w:rPr>
          <w:rFonts w:ascii="Courier New"/>
          <w:lang w:val="pt-BR"/>
        </w:rPr>
        <w:t xml:space="preserve">&gt;&gt;&gt; </w:t>
      </w:r>
      <w:proofErr w:type="spellStart"/>
      <w:proofErr w:type="gramStart"/>
      <w:r w:rsidRPr="005B23AD">
        <w:rPr>
          <w:rFonts w:ascii="Courier New"/>
          <w:lang w:val="pt-BR"/>
        </w:rPr>
        <w:t>igem.epc.describe</w:t>
      </w:r>
      <w:proofErr w:type="gramEnd"/>
      <w:r w:rsidRPr="005B23AD">
        <w:rPr>
          <w:rFonts w:ascii="Courier New"/>
          <w:lang w:val="pt-BR"/>
        </w:rPr>
        <w:t>.percent_na</w:t>
      </w:r>
      <w:proofErr w:type="spellEnd"/>
      <w:r w:rsidRPr="005B23AD">
        <w:rPr>
          <w:rFonts w:ascii="Courier New"/>
          <w:lang w:val="pt-BR"/>
        </w:rPr>
        <w:t>(</w:t>
      </w:r>
      <w:proofErr w:type="spellStart"/>
      <w:r w:rsidRPr="005B23AD">
        <w:rPr>
          <w:rFonts w:ascii="Courier New"/>
          <w:lang w:val="pt-BR"/>
        </w:rPr>
        <w:t>df</w:t>
      </w:r>
      <w:proofErr w:type="spellEnd"/>
      <w:r w:rsidRPr="005B23AD">
        <w:rPr>
          <w:rFonts w:ascii="Courier New"/>
          <w:lang w:val="pt-BR"/>
        </w:rPr>
        <w:t>)</w:t>
      </w:r>
    </w:p>
    <w:p w14:paraId="36DAE49D" w14:textId="77777777" w:rsidR="005B23AD" w:rsidRPr="005B23AD" w:rsidRDefault="005B23AD" w:rsidP="005B23AD">
      <w:pPr>
        <w:pStyle w:val="BodyText"/>
        <w:spacing w:before="11"/>
        <w:ind w:left="720"/>
        <w:rPr>
          <w:rFonts w:ascii="Courier New"/>
        </w:rPr>
      </w:pPr>
      <w:r w:rsidRPr="005B23AD">
        <w:rPr>
          <w:rFonts w:ascii="Courier New"/>
          <w:lang w:val="pt-BR"/>
        </w:rPr>
        <w:t xml:space="preserve">       </w:t>
      </w:r>
      <w:proofErr w:type="gramStart"/>
      <w:r w:rsidRPr="005B23AD">
        <w:rPr>
          <w:rFonts w:ascii="Courier New"/>
        </w:rPr>
        <w:t xml:space="preserve">variable  </w:t>
      </w:r>
      <w:proofErr w:type="spellStart"/>
      <w:r w:rsidRPr="005B23AD">
        <w:rPr>
          <w:rFonts w:ascii="Courier New"/>
        </w:rPr>
        <w:t>percent</w:t>
      </w:r>
      <w:proofErr w:type="gramEnd"/>
      <w:r w:rsidRPr="005B23AD">
        <w:rPr>
          <w:rFonts w:ascii="Courier New"/>
        </w:rPr>
        <w:t>_na</w:t>
      </w:r>
      <w:proofErr w:type="spellEnd"/>
    </w:p>
    <w:p w14:paraId="068135A1"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gramStart"/>
      <w:r w:rsidRPr="005B23AD">
        <w:rPr>
          <w:rFonts w:ascii="Courier New"/>
        </w:rPr>
        <w:t>0  SDDSRVYR</w:t>
      </w:r>
      <w:proofErr w:type="gramEnd"/>
      <w:r w:rsidRPr="005B23AD">
        <w:rPr>
          <w:rFonts w:ascii="Courier New"/>
        </w:rPr>
        <w:t xml:space="preserve">     0.00000</w:t>
      </w:r>
    </w:p>
    <w:p w14:paraId="25F305C1" w14:textId="77777777" w:rsidR="005B23AD" w:rsidRPr="005B23AD" w:rsidRDefault="005B23AD" w:rsidP="005B23AD">
      <w:pPr>
        <w:pStyle w:val="BodyText"/>
        <w:spacing w:before="11"/>
        <w:ind w:left="720"/>
        <w:rPr>
          <w:rFonts w:ascii="Courier New"/>
        </w:rPr>
      </w:pPr>
      <w:r w:rsidRPr="005B23AD">
        <w:rPr>
          <w:rFonts w:ascii="Courier New"/>
        </w:rPr>
        <w:t xml:space="preserve">    1    female     0.00000</w:t>
      </w:r>
    </w:p>
    <w:p w14:paraId="773093A7" w14:textId="77777777" w:rsidR="005B23AD" w:rsidRPr="005B23AD" w:rsidRDefault="005B23AD" w:rsidP="005B23AD">
      <w:pPr>
        <w:pStyle w:val="BodyText"/>
        <w:spacing w:before="11"/>
        <w:ind w:left="720"/>
        <w:rPr>
          <w:rFonts w:ascii="Courier New"/>
        </w:rPr>
      </w:pPr>
      <w:r w:rsidRPr="005B23AD">
        <w:rPr>
          <w:rFonts w:ascii="Courier New"/>
        </w:rPr>
        <w:t xml:space="preserve">    2    LBXHBC     4.99321</w:t>
      </w:r>
    </w:p>
    <w:p w14:paraId="46C70F85" w14:textId="3A5F036A" w:rsidR="005B23AD" w:rsidRDefault="005B23AD" w:rsidP="005B23AD">
      <w:pPr>
        <w:pStyle w:val="BodyText"/>
        <w:spacing w:before="11"/>
        <w:ind w:left="720"/>
        <w:rPr>
          <w:rFonts w:ascii="Courier New"/>
        </w:rPr>
      </w:pPr>
      <w:r w:rsidRPr="005B23AD">
        <w:rPr>
          <w:rFonts w:ascii="Courier New"/>
        </w:rPr>
        <w:t xml:space="preserve">    3    LBXHBS     4.98730</w:t>
      </w:r>
    </w:p>
    <w:p w14:paraId="6A12C52F" w14:textId="6D238772" w:rsidR="005B23AD" w:rsidRDefault="005B23AD" w:rsidP="005B23AD">
      <w:pPr>
        <w:pStyle w:val="BodyText"/>
        <w:spacing w:before="11"/>
        <w:ind w:left="720"/>
        <w:rPr>
          <w:rFonts w:ascii="Courier New"/>
        </w:rPr>
      </w:pPr>
    </w:p>
    <w:p w14:paraId="19BA84EB" w14:textId="77777777" w:rsidR="005B23AD" w:rsidRPr="005B23AD" w:rsidRDefault="005B23AD" w:rsidP="005B23AD">
      <w:pPr>
        <w:pStyle w:val="BodyText"/>
        <w:spacing w:before="11"/>
        <w:ind w:left="720"/>
        <w:rPr>
          <w:rFonts w:ascii="Courier New"/>
        </w:rPr>
      </w:pPr>
      <w:r w:rsidRPr="005B23AD">
        <w:rPr>
          <w:rFonts w:ascii="Courier New"/>
        </w:rPr>
        <w:t xml:space="preserve">&gt;&gt;&gt; </w:t>
      </w:r>
      <w:proofErr w:type="spellStart"/>
      <w:proofErr w:type="gramStart"/>
      <w:r w:rsidRPr="005B23AD">
        <w:rPr>
          <w:rFonts w:ascii="Courier New"/>
        </w:rPr>
        <w:t>igem.epc.describe</w:t>
      </w:r>
      <w:proofErr w:type="gramEnd"/>
      <w:r w:rsidRPr="005B23AD">
        <w:rPr>
          <w:rFonts w:ascii="Courier New"/>
        </w:rPr>
        <w:t>.skewness</w:t>
      </w:r>
      <w:proofErr w:type="spellEnd"/>
      <w:r w:rsidRPr="005B23AD">
        <w:rPr>
          <w:rFonts w:ascii="Courier New"/>
        </w:rPr>
        <w:t>(df)</w:t>
      </w:r>
    </w:p>
    <w:p w14:paraId="2389DE66" w14:textId="77777777" w:rsidR="005B23AD" w:rsidRPr="005B23AD" w:rsidRDefault="005B23AD" w:rsidP="005B23AD">
      <w:pPr>
        <w:pStyle w:val="BodyText"/>
        <w:spacing w:before="11"/>
        <w:ind w:left="720"/>
        <w:rPr>
          <w:rFonts w:ascii="Courier New"/>
        </w:rPr>
      </w:pPr>
      <w:r w:rsidRPr="005B23AD">
        <w:rPr>
          <w:rFonts w:ascii="Courier New"/>
        </w:rPr>
        <w:t xml:space="preserve">         Variable         type      skew    </w:t>
      </w:r>
      <w:proofErr w:type="spellStart"/>
      <w:r w:rsidRPr="005B23AD">
        <w:rPr>
          <w:rFonts w:ascii="Courier New"/>
        </w:rPr>
        <w:t>zscore</w:t>
      </w:r>
      <w:proofErr w:type="spellEnd"/>
      <w:r w:rsidRPr="005B23AD">
        <w:rPr>
          <w:rFonts w:ascii="Courier New"/>
        </w:rPr>
        <w:t xml:space="preserve">        </w:t>
      </w:r>
      <w:proofErr w:type="spellStart"/>
      <w:r w:rsidRPr="005B23AD">
        <w:rPr>
          <w:rFonts w:ascii="Courier New"/>
        </w:rPr>
        <w:t>pvalue</w:t>
      </w:r>
      <w:proofErr w:type="spellEnd"/>
    </w:p>
    <w:p w14:paraId="7B25BD47" w14:textId="77777777" w:rsidR="005B23AD" w:rsidRPr="005B23AD" w:rsidRDefault="005B23AD" w:rsidP="005B23AD">
      <w:pPr>
        <w:pStyle w:val="BodyText"/>
        <w:spacing w:before="11"/>
        <w:ind w:left="720"/>
        <w:rPr>
          <w:rFonts w:ascii="Courier New"/>
        </w:rPr>
      </w:pPr>
      <w:r w:rsidRPr="005B23AD">
        <w:rPr>
          <w:rFonts w:ascii="Courier New"/>
        </w:rPr>
        <w:t xml:space="preserve">    0       </w:t>
      </w:r>
      <w:proofErr w:type="spellStart"/>
      <w:proofErr w:type="gramStart"/>
      <w:r w:rsidRPr="005B23AD">
        <w:rPr>
          <w:rFonts w:ascii="Courier New"/>
        </w:rPr>
        <w:t>pdias</w:t>
      </w:r>
      <w:proofErr w:type="spellEnd"/>
      <w:r w:rsidRPr="005B23AD">
        <w:rPr>
          <w:rFonts w:ascii="Courier New"/>
        </w:rPr>
        <w:t xml:space="preserve">  categorical</w:t>
      </w:r>
      <w:proofErr w:type="gramEnd"/>
      <w:r w:rsidRPr="005B23AD">
        <w:rPr>
          <w:rFonts w:ascii="Courier New"/>
        </w:rPr>
        <w:t xml:space="preserve">       </w:t>
      </w:r>
      <w:proofErr w:type="spellStart"/>
      <w:r w:rsidRPr="005B23AD">
        <w:rPr>
          <w:rFonts w:ascii="Courier New"/>
        </w:rPr>
        <w:t>NaN</w:t>
      </w:r>
      <w:proofErr w:type="spellEnd"/>
      <w:r w:rsidRPr="005B23AD">
        <w:rPr>
          <w:rFonts w:ascii="Courier New"/>
        </w:rPr>
        <w:t xml:space="preserve">       </w:t>
      </w:r>
      <w:proofErr w:type="spellStart"/>
      <w:r w:rsidRPr="005B23AD">
        <w:rPr>
          <w:rFonts w:ascii="Courier New"/>
        </w:rPr>
        <w:t>NaN</w:t>
      </w:r>
      <w:proofErr w:type="spellEnd"/>
      <w:r w:rsidRPr="005B23AD">
        <w:rPr>
          <w:rFonts w:ascii="Courier New"/>
        </w:rPr>
        <w:t xml:space="preserve">           </w:t>
      </w:r>
      <w:proofErr w:type="spellStart"/>
      <w:r w:rsidRPr="005B23AD">
        <w:rPr>
          <w:rFonts w:ascii="Courier New"/>
        </w:rPr>
        <w:t>NaN</w:t>
      </w:r>
      <w:proofErr w:type="spellEnd"/>
    </w:p>
    <w:p w14:paraId="71DB3EE8" w14:textId="77777777" w:rsidR="005B23AD" w:rsidRPr="005B23AD" w:rsidRDefault="005B23AD" w:rsidP="005B23AD">
      <w:pPr>
        <w:pStyle w:val="BodyText"/>
        <w:spacing w:before="11"/>
        <w:ind w:left="720"/>
        <w:rPr>
          <w:rFonts w:ascii="Courier New"/>
        </w:rPr>
      </w:pPr>
      <w:r w:rsidRPr="005B23AD">
        <w:rPr>
          <w:rFonts w:ascii="Courier New"/>
        </w:rPr>
        <w:t xml:space="preserve">    1   </w:t>
      </w:r>
      <w:proofErr w:type="spellStart"/>
      <w:proofErr w:type="gramStart"/>
      <w:r w:rsidRPr="005B23AD">
        <w:rPr>
          <w:rFonts w:ascii="Courier New"/>
        </w:rPr>
        <w:t>longindex</w:t>
      </w:r>
      <w:proofErr w:type="spellEnd"/>
      <w:r w:rsidRPr="005B23AD">
        <w:rPr>
          <w:rFonts w:ascii="Courier New"/>
        </w:rPr>
        <w:t xml:space="preserve">  categorical</w:t>
      </w:r>
      <w:proofErr w:type="gramEnd"/>
      <w:r w:rsidRPr="005B23AD">
        <w:rPr>
          <w:rFonts w:ascii="Courier New"/>
        </w:rPr>
        <w:t xml:space="preserve">       </w:t>
      </w:r>
      <w:proofErr w:type="spellStart"/>
      <w:r w:rsidRPr="005B23AD">
        <w:rPr>
          <w:rFonts w:ascii="Courier New"/>
        </w:rPr>
        <w:t>NaN</w:t>
      </w:r>
      <w:proofErr w:type="spellEnd"/>
      <w:r w:rsidRPr="005B23AD">
        <w:rPr>
          <w:rFonts w:ascii="Courier New"/>
        </w:rPr>
        <w:t xml:space="preserve">       </w:t>
      </w:r>
      <w:proofErr w:type="spellStart"/>
      <w:r w:rsidRPr="005B23AD">
        <w:rPr>
          <w:rFonts w:ascii="Courier New"/>
        </w:rPr>
        <w:t>NaN</w:t>
      </w:r>
      <w:proofErr w:type="spellEnd"/>
      <w:r w:rsidRPr="005B23AD">
        <w:rPr>
          <w:rFonts w:ascii="Courier New"/>
        </w:rPr>
        <w:t xml:space="preserve">           </w:t>
      </w:r>
      <w:proofErr w:type="spellStart"/>
      <w:r w:rsidRPr="005B23AD">
        <w:rPr>
          <w:rFonts w:ascii="Courier New"/>
        </w:rPr>
        <w:t>NaN</w:t>
      </w:r>
      <w:proofErr w:type="spellEnd"/>
    </w:p>
    <w:p w14:paraId="03093CB3" w14:textId="77777777" w:rsidR="005B23AD" w:rsidRPr="005B23AD" w:rsidRDefault="005B23AD" w:rsidP="005B23AD">
      <w:pPr>
        <w:pStyle w:val="BodyText"/>
        <w:spacing w:before="11"/>
        <w:ind w:left="720"/>
        <w:rPr>
          <w:rFonts w:ascii="Courier New"/>
        </w:rPr>
      </w:pPr>
      <w:r w:rsidRPr="005B23AD">
        <w:rPr>
          <w:rFonts w:ascii="Courier New"/>
        </w:rPr>
        <w:t xml:space="preserve">    2     </w:t>
      </w:r>
      <w:proofErr w:type="spellStart"/>
      <w:r w:rsidRPr="005B23AD">
        <w:rPr>
          <w:rFonts w:ascii="Courier New"/>
        </w:rPr>
        <w:t>durflow</w:t>
      </w:r>
      <w:proofErr w:type="spellEnd"/>
      <w:r w:rsidRPr="005B23AD">
        <w:rPr>
          <w:rFonts w:ascii="Courier New"/>
        </w:rPr>
        <w:t xml:space="preserve">   </w:t>
      </w:r>
      <w:proofErr w:type="gramStart"/>
      <w:r w:rsidRPr="005B23AD">
        <w:rPr>
          <w:rFonts w:ascii="Courier New"/>
        </w:rPr>
        <w:t>continuous  2.754286</w:t>
      </w:r>
      <w:proofErr w:type="gramEnd"/>
      <w:r w:rsidRPr="005B23AD">
        <w:rPr>
          <w:rFonts w:ascii="Courier New"/>
        </w:rPr>
        <w:t xml:space="preserve">  8.183515  2.756827e-16</w:t>
      </w:r>
    </w:p>
    <w:p w14:paraId="146A6098" w14:textId="77777777" w:rsidR="005B23AD" w:rsidRPr="005B23AD" w:rsidRDefault="005B23AD" w:rsidP="005B23AD">
      <w:pPr>
        <w:pStyle w:val="BodyText"/>
        <w:spacing w:before="11"/>
        <w:ind w:left="720"/>
        <w:rPr>
          <w:rFonts w:ascii="Courier New"/>
        </w:rPr>
      </w:pPr>
      <w:r w:rsidRPr="005B23AD">
        <w:rPr>
          <w:rFonts w:ascii="Courier New"/>
        </w:rPr>
        <w:t xml:space="preserve">    3      height   </w:t>
      </w:r>
      <w:proofErr w:type="gramStart"/>
      <w:r w:rsidRPr="005B23AD">
        <w:rPr>
          <w:rFonts w:ascii="Courier New"/>
        </w:rPr>
        <w:t>continuous  0.583514</w:t>
      </w:r>
      <w:proofErr w:type="gramEnd"/>
      <w:r w:rsidRPr="005B23AD">
        <w:rPr>
          <w:rFonts w:ascii="Courier New"/>
        </w:rPr>
        <w:t xml:space="preserve">  2.735605  6.226567e-03</w:t>
      </w:r>
    </w:p>
    <w:p w14:paraId="0710056C" w14:textId="6B2D6B9B" w:rsidR="005B23AD" w:rsidRDefault="005B23AD" w:rsidP="005B23AD">
      <w:pPr>
        <w:pStyle w:val="BodyText"/>
        <w:spacing w:before="11"/>
        <w:ind w:left="720"/>
        <w:rPr>
          <w:rFonts w:ascii="Courier New"/>
        </w:rPr>
      </w:pPr>
      <w:r w:rsidRPr="005B23AD">
        <w:rPr>
          <w:rFonts w:ascii="Courier New"/>
        </w:rPr>
        <w:t xml:space="preserve">    4     </w:t>
      </w:r>
      <w:proofErr w:type="spellStart"/>
      <w:r w:rsidRPr="005B23AD">
        <w:rPr>
          <w:rFonts w:ascii="Courier New"/>
        </w:rPr>
        <w:t>begflow</w:t>
      </w:r>
      <w:proofErr w:type="spellEnd"/>
      <w:r w:rsidRPr="005B23AD">
        <w:rPr>
          <w:rFonts w:ascii="Courier New"/>
        </w:rPr>
        <w:t xml:space="preserve">   continuous -0.316648 -1.</w:t>
      </w:r>
      <w:proofErr w:type="gramStart"/>
      <w:r w:rsidRPr="005B23AD">
        <w:rPr>
          <w:rFonts w:ascii="Courier New"/>
        </w:rPr>
        <w:t>549449  1.212738e</w:t>
      </w:r>
      <w:proofErr w:type="gramEnd"/>
      <w:r w:rsidRPr="005B23AD">
        <w:rPr>
          <w:rFonts w:ascii="Courier New"/>
        </w:rPr>
        <w:t>-01</w:t>
      </w:r>
    </w:p>
    <w:p w14:paraId="4885FE89" w14:textId="5782B6E5" w:rsidR="005B23AD" w:rsidRDefault="005B23AD" w:rsidP="005B23AD">
      <w:pPr>
        <w:pStyle w:val="BodyText"/>
        <w:spacing w:before="11"/>
        <w:ind w:left="720"/>
        <w:rPr>
          <w:rFonts w:ascii="Courier New"/>
        </w:rPr>
      </w:pPr>
    </w:p>
    <w:p w14:paraId="24FA57AD" w14:textId="77777777" w:rsidR="005B23AD" w:rsidRPr="005B23AD" w:rsidRDefault="005B23AD" w:rsidP="005B23AD">
      <w:pPr>
        <w:pStyle w:val="BodyText"/>
        <w:spacing w:before="11"/>
        <w:ind w:left="720"/>
        <w:rPr>
          <w:rFonts w:ascii="Courier New"/>
        </w:rPr>
      </w:pPr>
      <w:r w:rsidRPr="005B23AD">
        <w:rPr>
          <w:rFonts w:ascii="Courier New"/>
        </w:rPr>
        <w:t xml:space="preserve">&gt;&gt;&gt; </w:t>
      </w:r>
      <w:proofErr w:type="spellStart"/>
      <w:r w:rsidRPr="005B23AD">
        <w:rPr>
          <w:rFonts w:ascii="Courier New"/>
        </w:rPr>
        <w:t>igem.epc.describe.get_types</w:t>
      </w:r>
      <w:proofErr w:type="spellEnd"/>
      <w:r w:rsidRPr="005B23AD">
        <w:rPr>
          <w:rFonts w:ascii="Courier New"/>
        </w:rPr>
        <w:t>(df</w:t>
      </w:r>
      <w:proofErr w:type="gramStart"/>
      <w:r w:rsidRPr="005B23AD">
        <w:rPr>
          <w:rFonts w:ascii="Courier New"/>
        </w:rPr>
        <w:t>).head</w:t>
      </w:r>
      <w:proofErr w:type="gramEnd"/>
      <w:r w:rsidRPr="005B23AD">
        <w:rPr>
          <w:rFonts w:ascii="Courier New"/>
        </w:rPr>
        <w:t>()</w:t>
      </w:r>
    </w:p>
    <w:p w14:paraId="330256F9" w14:textId="77777777" w:rsidR="005B23AD" w:rsidRPr="005B23AD" w:rsidRDefault="005B23AD" w:rsidP="005B23AD">
      <w:pPr>
        <w:pStyle w:val="BodyText"/>
        <w:spacing w:before="11"/>
        <w:ind w:left="720"/>
        <w:rPr>
          <w:rFonts w:ascii="Courier New"/>
        </w:rPr>
      </w:pPr>
      <w:r w:rsidRPr="005B23AD">
        <w:rPr>
          <w:rFonts w:ascii="Courier New"/>
        </w:rPr>
        <w:t xml:space="preserve">    RIDAGEYR          continuous</w:t>
      </w:r>
    </w:p>
    <w:p w14:paraId="7BCF611A" w14:textId="77777777" w:rsidR="005B23AD" w:rsidRPr="005B23AD" w:rsidRDefault="005B23AD" w:rsidP="005B23AD">
      <w:pPr>
        <w:pStyle w:val="BodyText"/>
        <w:spacing w:before="11"/>
        <w:ind w:left="720"/>
        <w:rPr>
          <w:rFonts w:ascii="Courier New"/>
        </w:rPr>
      </w:pPr>
      <w:r w:rsidRPr="005B23AD">
        <w:rPr>
          <w:rFonts w:ascii="Courier New"/>
        </w:rPr>
        <w:t xml:space="preserve">    female                binary</w:t>
      </w:r>
    </w:p>
    <w:p w14:paraId="5DCD09B2" w14:textId="77777777" w:rsidR="005B23AD" w:rsidRPr="005B23AD" w:rsidRDefault="005B23AD" w:rsidP="005B23AD">
      <w:pPr>
        <w:pStyle w:val="BodyText"/>
        <w:spacing w:before="11"/>
        <w:ind w:left="720"/>
        <w:rPr>
          <w:rFonts w:ascii="Courier New"/>
        </w:rPr>
      </w:pPr>
      <w:r w:rsidRPr="005B23AD">
        <w:rPr>
          <w:rFonts w:ascii="Courier New"/>
        </w:rPr>
        <w:t xml:space="preserve">    black                 binary</w:t>
      </w:r>
    </w:p>
    <w:p w14:paraId="1DF9D732"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spellStart"/>
      <w:r w:rsidRPr="005B23AD">
        <w:rPr>
          <w:rFonts w:ascii="Courier New"/>
        </w:rPr>
        <w:t>mexican</w:t>
      </w:r>
      <w:proofErr w:type="spellEnd"/>
      <w:r w:rsidRPr="005B23AD">
        <w:rPr>
          <w:rFonts w:ascii="Courier New"/>
        </w:rPr>
        <w:t xml:space="preserve">               binary</w:t>
      </w:r>
    </w:p>
    <w:p w14:paraId="14C1515D"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spellStart"/>
      <w:r w:rsidRPr="005B23AD">
        <w:rPr>
          <w:rFonts w:ascii="Courier New"/>
        </w:rPr>
        <w:t>other_hispanic</w:t>
      </w:r>
      <w:proofErr w:type="spellEnd"/>
      <w:r w:rsidRPr="005B23AD">
        <w:rPr>
          <w:rFonts w:ascii="Courier New"/>
        </w:rPr>
        <w:t xml:space="preserve">        binary</w:t>
      </w:r>
    </w:p>
    <w:p w14:paraId="4CAF42F6" w14:textId="575B191A" w:rsidR="005B23AD" w:rsidRPr="00B76FCB" w:rsidRDefault="005B23AD" w:rsidP="005B23AD">
      <w:pPr>
        <w:pStyle w:val="BodyText"/>
        <w:spacing w:before="11"/>
        <w:ind w:left="720"/>
        <w:rPr>
          <w:rFonts w:ascii="Courier New"/>
        </w:rPr>
      </w:pPr>
      <w:r w:rsidRPr="005B23AD">
        <w:rPr>
          <w:rFonts w:ascii="Courier New"/>
        </w:rPr>
        <w:t xml:space="preserve">    </w:t>
      </w:r>
      <w:proofErr w:type="spellStart"/>
      <w:r w:rsidRPr="005B23AD">
        <w:rPr>
          <w:rFonts w:ascii="Courier New"/>
        </w:rPr>
        <w:t>dtype</w:t>
      </w:r>
      <w:proofErr w:type="spellEnd"/>
      <w:r w:rsidRPr="005B23AD">
        <w:rPr>
          <w:rFonts w:ascii="Courier New"/>
        </w:rPr>
        <w:t>: object</w:t>
      </w:r>
    </w:p>
    <w:p w14:paraId="58256C48" w14:textId="7B9A5668" w:rsidR="000C2409" w:rsidRDefault="005E3753">
      <w:pPr>
        <w:pStyle w:val="BodyText"/>
        <w:spacing w:before="11"/>
        <w:rPr>
          <w:sz w:val="13"/>
        </w:rPr>
      </w:pPr>
      <w:r>
        <w:rPr>
          <w:noProof/>
        </w:rPr>
        <mc:AlternateContent>
          <mc:Choice Requires="wps">
            <w:drawing>
              <wp:anchor distT="0" distB="0" distL="0" distR="0" simplePos="0" relativeHeight="487636992" behindDoc="1" locked="0" layoutInCell="1" allowOverlap="1" wp14:anchorId="4686DE26" wp14:editId="073D739B">
                <wp:simplePos x="0" y="0"/>
                <wp:positionH relativeFrom="page">
                  <wp:posOffset>381200</wp:posOffset>
                </wp:positionH>
                <wp:positionV relativeFrom="paragraph">
                  <wp:posOffset>121412</wp:posOffset>
                </wp:positionV>
                <wp:extent cx="6670675" cy="289560"/>
                <wp:effectExtent l="0" t="0" r="9525" b="2540"/>
                <wp:wrapTopAndBottom/>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89560"/>
                        </a:xfrm>
                        <a:prstGeom prst="rect">
                          <a:avLst/>
                        </a:prstGeom>
                        <a:noFill/>
                        <a:ln w="3809">
                          <a:noFill/>
                          <a:prstDash val="solid"/>
                        </a:ln>
                      </wps:spPr>
                      <wps:txbx>
                        <w:txbxContent>
                          <w:p w14:paraId="0557433F" w14:textId="77777777" w:rsidR="000C2409" w:rsidRDefault="005E3753">
                            <w:pPr>
                              <w:spacing w:before="128" w:line="322" w:lineRule="exact"/>
                              <w:ind w:left="197"/>
                              <w:rPr>
                                <w:b/>
                                <w:color w:val="000000"/>
                                <w:sz w:val="28"/>
                              </w:rPr>
                            </w:pPr>
                            <w:bookmarkStart w:id="146" w:name="Data_Modification"/>
                            <w:bookmarkStart w:id="147" w:name="_bookmark66"/>
                            <w:bookmarkEnd w:id="146"/>
                            <w:bookmarkEnd w:id="147"/>
                            <w:r>
                              <w:rPr>
                                <w:b/>
                                <w:color w:val="1F425B"/>
                                <w:sz w:val="28"/>
                              </w:rPr>
                              <w:t xml:space="preserve">Data </w:t>
                            </w:r>
                            <w:r>
                              <w:rPr>
                                <w:b/>
                                <w:color w:val="1F425B"/>
                                <w:spacing w:val="-2"/>
                                <w:sz w:val="28"/>
                              </w:rPr>
                              <w:t>Modification</w:t>
                            </w:r>
                          </w:p>
                        </w:txbxContent>
                      </wps:txbx>
                      <wps:bodyPr wrap="square" lIns="0" tIns="0" rIns="0" bIns="0" rtlCol="0">
                        <a:noAutofit/>
                      </wps:bodyPr>
                    </wps:wsp>
                  </a:graphicData>
                </a:graphic>
              </wp:anchor>
            </w:drawing>
          </mc:Choice>
          <mc:Fallback>
            <w:pict>
              <v:shape w14:anchorId="4686DE26" id="Textbox 134" o:spid="_x0000_s1066" type="#_x0000_t202" style="position:absolute;margin-left:30pt;margin-top:9.55pt;width:525.25pt;height:22.8pt;z-index:-15679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" filled="f" stroked="f" strokeweight=".1058mm">
                <v:textbox inset="0,0,0,0">
                  <w:txbxContent>
                    <w:p w14:paraId="0557433F" w14:textId="77777777" w:rsidR="000C2409" w:rsidRDefault="005E3753">
                      <w:pPr>
                        <w:spacing w:before="128" w:line="322" w:lineRule="exact"/>
                        <w:ind w:left="197"/>
                        <w:rPr>
                          <w:b/>
                          <w:color w:val="000000"/>
                          <w:sz w:val="28"/>
                        </w:rPr>
                      </w:pPr>
                      <w:bookmarkStart w:id="227" w:name="Data_Modification"/>
                      <w:bookmarkStart w:id="228" w:name="_bookmark66"/>
                      <w:bookmarkEnd w:id="227"/>
                      <w:bookmarkEnd w:id="228"/>
                      <w:r>
                        <w:rPr>
                          <w:b/>
                          <w:color w:val="1F425B"/>
                          <w:sz w:val="28"/>
                        </w:rPr>
                        <w:t xml:space="preserve">Data </w:t>
                      </w:r>
                      <w:r>
                        <w:rPr>
                          <w:b/>
                          <w:color w:val="1F425B"/>
                          <w:spacing w:val="-2"/>
                          <w:sz w:val="28"/>
                        </w:rPr>
                        <w:t>Modification</w:t>
                      </w:r>
                    </w:p>
                  </w:txbxContent>
                </v:textbox>
                <w10:wrap type="topAndBottom" anchorx="page"/>
              </v:shape>
            </w:pict>
          </mc:Fallback>
        </mc:AlternateContent>
      </w:r>
    </w:p>
    <w:p w14:paraId="2EB7EC36" w14:textId="77777777" w:rsidR="000C2409" w:rsidRDefault="005E3753" w:rsidP="00B76FCB">
      <w:pPr>
        <w:pStyle w:val="BodyText"/>
        <w:spacing w:before="130" w:line="360" w:lineRule="auto"/>
        <w:ind w:left="300" w:right="797"/>
        <w:jc w:val="both"/>
      </w:pPr>
      <w:r>
        <w:t>Offers a wide range of data modification functions to prepare the dataset for specific analyses. Users can categorize variables based on defined criteria, filter columns based on specific conditions, convert variables to binary or categorical format, merge observations or variables based on specified conditions, move variables within the</w:t>
      </w:r>
      <w:r>
        <w:rPr>
          <w:spacing w:val="40"/>
        </w:rPr>
        <w:t xml:space="preserve"> </w:t>
      </w:r>
      <w:r>
        <w:t>dataset, record specific values for variables, remove outliers, filter rows with incomplete observations, and perform transformations on variables. These data modification functions enable researchers to tailor the dataset to their analysis requirements.</w:t>
      </w:r>
    </w:p>
    <w:p w14:paraId="43FCAF16" w14:textId="4FD5A918" w:rsidR="005B23AD" w:rsidRDefault="005B23AD" w:rsidP="005B23AD">
      <w:pPr>
        <w:pStyle w:val="BodyText"/>
        <w:spacing w:before="125" w:line="360" w:lineRule="auto"/>
        <w:ind w:left="300" w:right="797"/>
        <w:jc w:val="both"/>
      </w:pPr>
      <w:r w:rsidRPr="00B76FCB">
        <w:t>Example:</w:t>
      </w:r>
    </w:p>
    <w:p w14:paraId="52C4F035" w14:textId="0B8C890B" w:rsidR="005B23AD" w:rsidRDefault="005B23AD" w:rsidP="005B23AD">
      <w:pPr>
        <w:pStyle w:val="BodyText"/>
        <w:spacing w:before="11"/>
        <w:ind w:left="720"/>
        <w:rPr>
          <w:rFonts w:ascii="Courier New"/>
        </w:rPr>
      </w:pPr>
      <w:r w:rsidRPr="00B76FCB">
        <w:rPr>
          <w:rFonts w:ascii="Courier New"/>
        </w:rPr>
        <w:t xml:space="preserve">&gt;&gt;&gt; import </w:t>
      </w:r>
      <w:proofErr w:type="spellStart"/>
      <w:r w:rsidRPr="00B76FCB">
        <w:rPr>
          <w:rFonts w:ascii="Courier New"/>
        </w:rPr>
        <w:t>igem</w:t>
      </w:r>
      <w:proofErr w:type="spellEnd"/>
    </w:p>
    <w:p w14:paraId="341111B9" w14:textId="77777777" w:rsidR="005B23AD" w:rsidRPr="005B23AD" w:rsidRDefault="005B23AD" w:rsidP="005B23AD">
      <w:pPr>
        <w:pStyle w:val="BodyText"/>
        <w:spacing w:before="11"/>
        <w:ind w:left="720"/>
        <w:rPr>
          <w:rFonts w:ascii="Courier New"/>
        </w:rPr>
      </w:pPr>
      <w:r w:rsidRPr="005B23AD">
        <w:rPr>
          <w:rFonts w:ascii="Courier New"/>
        </w:rPr>
        <w:t xml:space="preserve">&gt;&gt;&gt; </w:t>
      </w:r>
      <w:proofErr w:type="spellStart"/>
      <w:proofErr w:type="gramStart"/>
      <w:r w:rsidRPr="005B23AD">
        <w:rPr>
          <w:rFonts w:ascii="Courier New"/>
        </w:rPr>
        <w:t>igem.epc.modify</w:t>
      </w:r>
      <w:proofErr w:type="gramEnd"/>
      <w:r w:rsidRPr="005B23AD">
        <w:rPr>
          <w:rFonts w:ascii="Courier New"/>
        </w:rPr>
        <w:t>.categorize</w:t>
      </w:r>
      <w:proofErr w:type="spellEnd"/>
      <w:r w:rsidRPr="005B23AD">
        <w:rPr>
          <w:rFonts w:ascii="Courier New"/>
        </w:rPr>
        <w:t>(</w:t>
      </w:r>
      <w:proofErr w:type="spellStart"/>
      <w:r w:rsidRPr="005B23AD">
        <w:rPr>
          <w:rFonts w:ascii="Courier New"/>
        </w:rPr>
        <w:t>nhanes</w:t>
      </w:r>
      <w:proofErr w:type="spellEnd"/>
      <w:r w:rsidRPr="005B23AD">
        <w:rPr>
          <w:rFonts w:ascii="Courier New"/>
        </w:rPr>
        <w:t>)</w:t>
      </w:r>
    </w:p>
    <w:p w14:paraId="0DE1C49F" w14:textId="77777777" w:rsidR="005B23AD" w:rsidRPr="005B23AD" w:rsidRDefault="005B23AD" w:rsidP="005B23AD">
      <w:pPr>
        <w:pStyle w:val="BodyText"/>
        <w:spacing w:before="11"/>
        <w:ind w:left="720"/>
        <w:rPr>
          <w:rFonts w:ascii="Courier New"/>
        </w:rPr>
      </w:pPr>
      <w:r w:rsidRPr="005B23AD">
        <w:rPr>
          <w:rFonts w:ascii="Courier New"/>
        </w:rPr>
        <w:t xml:space="preserve">    362 of 970 variables (37.32%) are classified as binary (2 unique values).</w:t>
      </w:r>
    </w:p>
    <w:p w14:paraId="2940B625" w14:textId="77777777" w:rsidR="005B23AD" w:rsidRPr="005B23AD" w:rsidRDefault="005B23AD" w:rsidP="005B23AD">
      <w:pPr>
        <w:pStyle w:val="BodyText"/>
        <w:spacing w:before="11"/>
        <w:ind w:left="720"/>
        <w:rPr>
          <w:rFonts w:ascii="Courier New"/>
        </w:rPr>
      </w:pPr>
      <w:r w:rsidRPr="005B23AD">
        <w:rPr>
          <w:rFonts w:ascii="Courier New"/>
        </w:rPr>
        <w:t xml:space="preserve">    47 of 970 variables (4.85%) are classified as categorical (3 to 6 unique).</w:t>
      </w:r>
    </w:p>
    <w:p w14:paraId="32986DA1" w14:textId="77777777" w:rsidR="005B23AD" w:rsidRPr="005B23AD" w:rsidRDefault="005B23AD" w:rsidP="005B23AD">
      <w:pPr>
        <w:pStyle w:val="BodyText"/>
        <w:spacing w:before="11"/>
        <w:ind w:left="720"/>
        <w:rPr>
          <w:rFonts w:ascii="Courier New"/>
        </w:rPr>
      </w:pPr>
      <w:r w:rsidRPr="005B23AD">
        <w:rPr>
          <w:rFonts w:ascii="Courier New"/>
        </w:rPr>
        <w:t xml:space="preserve">    483 of 970 variables (49.79%) are classified as continuous (&gt;= 15 unique).</w:t>
      </w:r>
    </w:p>
    <w:p w14:paraId="1CB27835" w14:textId="77777777" w:rsidR="005B23AD" w:rsidRPr="005B23AD" w:rsidRDefault="005B23AD" w:rsidP="005B23AD">
      <w:pPr>
        <w:pStyle w:val="BodyText"/>
        <w:spacing w:before="11"/>
        <w:ind w:left="720"/>
        <w:rPr>
          <w:rFonts w:ascii="Courier New"/>
        </w:rPr>
      </w:pPr>
      <w:r w:rsidRPr="005B23AD">
        <w:rPr>
          <w:rFonts w:ascii="Courier New"/>
        </w:rPr>
        <w:t xml:space="preserve">    42 of 970 variables (4.33%) were dropped.</w:t>
      </w:r>
    </w:p>
    <w:p w14:paraId="05BA3E02" w14:textId="77777777" w:rsidR="005B23AD" w:rsidRPr="005B23AD" w:rsidRDefault="005B23AD" w:rsidP="005B23AD">
      <w:pPr>
        <w:pStyle w:val="BodyText"/>
        <w:spacing w:before="11"/>
        <w:ind w:left="720"/>
        <w:rPr>
          <w:rFonts w:ascii="Courier New"/>
        </w:rPr>
      </w:pPr>
      <w:r w:rsidRPr="005B23AD">
        <w:rPr>
          <w:rFonts w:ascii="Courier New"/>
        </w:rPr>
        <w:t xml:space="preserve">            10 variables had zero unique values (all NA).</w:t>
      </w:r>
    </w:p>
    <w:p w14:paraId="54E98168" w14:textId="77777777" w:rsidR="005B23AD" w:rsidRPr="005B23AD" w:rsidRDefault="005B23AD" w:rsidP="005B23AD">
      <w:pPr>
        <w:pStyle w:val="BodyText"/>
        <w:spacing w:before="11"/>
        <w:ind w:left="720"/>
        <w:rPr>
          <w:rFonts w:ascii="Courier New"/>
        </w:rPr>
      </w:pPr>
      <w:r w:rsidRPr="005B23AD">
        <w:rPr>
          <w:rFonts w:ascii="Courier New"/>
        </w:rPr>
        <w:t xml:space="preserve">            32 variables had one unique value.</w:t>
      </w:r>
    </w:p>
    <w:p w14:paraId="1D1652D7" w14:textId="77777777" w:rsidR="005B23AD" w:rsidRPr="005B23AD" w:rsidRDefault="005B23AD" w:rsidP="005B23AD">
      <w:pPr>
        <w:pStyle w:val="BodyText"/>
        <w:spacing w:before="11"/>
        <w:ind w:left="720"/>
        <w:rPr>
          <w:rFonts w:ascii="Courier New"/>
        </w:rPr>
      </w:pPr>
      <w:r w:rsidRPr="005B23AD">
        <w:rPr>
          <w:rFonts w:ascii="Courier New"/>
        </w:rPr>
        <w:t xml:space="preserve">    36 of 970 variables (3.71%) were not categorized and need to be set.</w:t>
      </w:r>
    </w:p>
    <w:p w14:paraId="7C74D6B2" w14:textId="77777777" w:rsidR="005B23AD" w:rsidRPr="005B23AD" w:rsidRDefault="005B23AD" w:rsidP="005B23AD">
      <w:pPr>
        <w:pStyle w:val="BodyText"/>
        <w:spacing w:before="11"/>
        <w:ind w:left="720"/>
        <w:rPr>
          <w:rFonts w:ascii="Courier New"/>
        </w:rPr>
      </w:pPr>
      <w:r w:rsidRPr="005B23AD">
        <w:rPr>
          <w:rFonts w:ascii="Courier New"/>
        </w:rPr>
        <w:t xml:space="preserve">            36 variables had between 6 and 15 unique values</w:t>
      </w:r>
    </w:p>
    <w:p w14:paraId="295D6DA4" w14:textId="77777777" w:rsidR="005B23AD" w:rsidRPr="005B23AD" w:rsidRDefault="005B23AD" w:rsidP="005B23AD">
      <w:pPr>
        <w:pStyle w:val="BodyText"/>
        <w:spacing w:before="11"/>
        <w:ind w:left="720"/>
        <w:rPr>
          <w:rFonts w:ascii="Courier New"/>
        </w:rPr>
      </w:pPr>
      <w:r w:rsidRPr="005B23AD">
        <w:rPr>
          <w:rFonts w:ascii="Courier New"/>
        </w:rPr>
        <w:t xml:space="preserve">            0 variables had &gt;= 15 values but couldn't be converted to</w:t>
      </w:r>
    </w:p>
    <w:p w14:paraId="29722837" w14:textId="0B970EFC" w:rsidR="005B23AD" w:rsidRDefault="005B23AD" w:rsidP="005B23AD">
      <w:pPr>
        <w:pStyle w:val="BodyText"/>
        <w:spacing w:before="11"/>
        <w:ind w:left="720"/>
        <w:rPr>
          <w:rFonts w:ascii="Courier New"/>
        </w:rPr>
      </w:pPr>
      <w:r w:rsidRPr="005B23AD">
        <w:rPr>
          <w:rFonts w:ascii="Courier New"/>
        </w:rPr>
        <w:t xml:space="preserve">            continuous (numeric) values</w:t>
      </w:r>
    </w:p>
    <w:p w14:paraId="3D267F3C" w14:textId="08EC08A7" w:rsidR="005B23AD" w:rsidRDefault="005B23AD" w:rsidP="005B23AD">
      <w:pPr>
        <w:pStyle w:val="BodyText"/>
        <w:spacing w:before="11"/>
        <w:ind w:left="720"/>
        <w:rPr>
          <w:rFonts w:ascii="Courier New"/>
        </w:rPr>
      </w:pPr>
    </w:p>
    <w:p w14:paraId="5EBC2DAF" w14:textId="77777777" w:rsidR="005B23AD" w:rsidRPr="005B23AD" w:rsidRDefault="005B23AD" w:rsidP="005B23AD">
      <w:pPr>
        <w:pStyle w:val="BodyText"/>
        <w:spacing w:before="11"/>
        <w:ind w:left="720"/>
        <w:rPr>
          <w:rFonts w:ascii="Courier New"/>
        </w:rPr>
      </w:pPr>
      <w:r w:rsidRPr="005B23AD">
        <w:rPr>
          <w:rFonts w:ascii="Courier New"/>
        </w:rPr>
        <w:t xml:space="preserve">&gt;&gt;&gt; </w:t>
      </w:r>
      <w:proofErr w:type="spellStart"/>
      <w:r w:rsidRPr="005B23AD">
        <w:rPr>
          <w:rFonts w:ascii="Courier New"/>
        </w:rPr>
        <w:t>f_logBMI</w:t>
      </w:r>
      <w:proofErr w:type="spellEnd"/>
      <w:r w:rsidRPr="005B23AD">
        <w:rPr>
          <w:rFonts w:ascii="Courier New"/>
        </w:rPr>
        <w:t xml:space="preserve"> = </w:t>
      </w:r>
      <w:proofErr w:type="spellStart"/>
      <w:proofErr w:type="gramStart"/>
      <w:r w:rsidRPr="005B23AD">
        <w:rPr>
          <w:rFonts w:ascii="Courier New"/>
        </w:rPr>
        <w:t>igem.epc.modify</w:t>
      </w:r>
      <w:proofErr w:type="gramEnd"/>
      <w:r w:rsidRPr="005B23AD">
        <w:rPr>
          <w:rFonts w:ascii="Courier New"/>
        </w:rPr>
        <w:t>.colfilter</w:t>
      </w:r>
      <w:proofErr w:type="spellEnd"/>
      <w:r w:rsidRPr="005B23AD">
        <w:rPr>
          <w:rFonts w:ascii="Courier New"/>
        </w:rPr>
        <w:t>(</w:t>
      </w:r>
      <w:proofErr w:type="spellStart"/>
      <w:r w:rsidRPr="005B23AD">
        <w:rPr>
          <w:rFonts w:ascii="Courier New"/>
        </w:rPr>
        <w:t>nhanes</w:t>
      </w:r>
      <w:proofErr w:type="spellEnd"/>
      <w:r w:rsidRPr="005B23AD">
        <w:rPr>
          <w:rFonts w:ascii="Courier New"/>
        </w:rPr>
        <w:t>, only=['BMXBMI', 'female'])</w:t>
      </w:r>
    </w:p>
    <w:p w14:paraId="74318C8E"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2BEA18B3" w14:textId="77777777" w:rsidR="005B23AD" w:rsidRPr="005B23AD" w:rsidRDefault="005B23AD" w:rsidP="005B23AD">
      <w:pPr>
        <w:pStyle w:val="BodyText"/>
        <w:spacing w:before="11"/>
        <w:ind w:left="720"/>
        <w:rPr>
          <w:rFonts w:ascii="Courier New"/>
        </w:rPr>
      </w:pPr>
      <w:r w:rsidRPr="005B23AD">
        <w:rPr>
          <w:rFonts w:ascii="Courier New"/>
        </w:rPr>
        <w:t xml:space="preserve">    Running </w:t>
      </w:r>
      <w:proofErr w:type="spellStart"/>
      <w:r w:rsidRPr="005B23AD">
        <w:rPr>
          <w:rFonts w:ascii="Courier New"/>
        </w:rPr>
        <w:t>colfilter</w:t>
      </w:r>
      <w:proofErr w:type="spellEnd"/>
    </w:p>
    <w:p w14:paraId="4EC26145"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121A7088" w14:textId="77777777" w:rsidR="005B23AD" w:rsidRPr="005B23AD" w:rsidRDefault="005B23AD" w:rsidP="005B23AD">
      <w:pPr>
        <w:pStyle w:val="BodyText"/>
        <w:spacing w:before="11"/>
        <w:ind w:left="720"/>
        <w:rPr>
          <w:rFonts w:ascii="Courier New"/>
        </w:rPr>
      </w:pPr>
      <w:r w:rsidRPr="005B23AD">
        <w:rPr>
          <w:rFonts w:ascii="Courier New"/>
        </w:rPr>
        <w:t xml:space="preserve">    Keeping 2 of 945 variables:</w:t>
      </w:r>
    </w:p>
    <w:p w14:paraId="1B5BCA6E" w14:textId="77777777" w:rsidR="005B23AD" w:rsidRPr="005B23AD" w:rsidRDefault="005B23AD" w:rsidP="005B23AD">
      <w:pPr>
        <w:pStyle w:val="BodyText"/>
        <w:spacing w:before="11"/>
        <w:ind w:left="720"/>
        <w:rPr>
          <w:rFonts w:ascii="Courier New"/>
        </w:rPr>
      </w:pPr>
      <w:r w:rsidRPr="005B23AD">
        <w:rPr>
          <w:rFonts w:ascii="Courier New"/>
        </w:rPr>
        <w:lastRenderedPageBreak/>
        <w:t xml:space="preserve">            0 of 0 binary variables</w:t>
      </w:r>
    </w:p>
    <w:p w14:paraId="2B719A34" w14:textId="77777777" w:rsidR="005B23AD" w:rsidRPr="005B23AD" w:rsidRDefault="005B23AD" w:rsidP="005B23AD">
      <w:pPr>
        <w:pStyle w:val="BodyText"/>
        <w:spacing w:before="11"/>
        <w:ind w:left="720"/>
        <w:rPr>
          <w:rFonts w:ascii="Courier New"/>
        </w:rPr>
      </w:pPr>
      <w:r w:rsidRPr="005B23AD">
        <w:rPr>
          <w:rFonts w:ascii="Courier New"/>
        </w:rPr>
        <w:t xml:space="preserve">            0 of 0 categorical variables</w:t>
      </w:r>
    </w:p>
    <w:p w14:paraId="4035983B" w14:textId="77777777" w:rsidR="005B23AD" w:rsidRPr="005B23AD" w:rsidRDefault="005B23AD" w:rsidP="005B23AD">
      <w:pPr>
        <w:pStyle w:val="BodyText"/>
        <w:spacing w:before="11"/>
        <w:ind w:left="720"/>
        <w:rPr>
          <w:rFonts w:ascii="Courier New"/>
        </w:rPr>
      </w:pPr>
      <w:r w:rsidRPr="005B23AD">
        <w:rPr>
          <w:rFonts w:ascii="Courier New"/>
        </w:rPr>
        <w:t xml:space="preserve">            2 of 945 continuous variables</w:t>
      </w:r>
    </w:p>
    <w:p w14:paraId="631DD304" w14:textId="77777777" w:rsidR="005B23AD" w:rsidRPr="005B23AD" w:rsidRDefault="005B23AD" w:rsidP="005B23AD">
      <w:pPr>
        <w:pStyle w:val="BodyText"/>
        <w:spacing w:before="11"/>
        <w:ind w:left="720"/>
        <w:rPr>
          <w:rFonts w:ascii="Courier New"/>
        </w:rPr>
      </w:pPr>
      <w:r w:rsidRPr="005B23AD">
        <w:rPr>
          <w:rFonts w:ascii="Courier New"/>
        </w:rPr>
        <w:t xml:space="preserve">            0 of 0 unknown variables</w:t>
      </w:r>
    </w:p>
    <w:p w14:paraId="621498B3" w14:textId="3712894F" w:rsidR="005B23AD" w:rsidRDefault="005B23AD" w:rsidP="005B23AD">
      <w:pPr>
        <w:pStyle w:val="BodyText"/>
        <w:spacing w:before="11"/>
        <w:ind w:left="720"/>
        <w:rPr>
          <w:rFonts w:ascii="Courier New"/>
        </w:rPr>
      </w:pPr>
      <w:r w:rsidRPr="005B23AD">
        <w:rPr>
          <w:rFonts w:ascii="Courier New"/>
        </w:rPr>
        <w:t xml:space="preserve">    ================================================================================</w:t>
      </w:r>
    </w:p>
    <w:p w14:paraId="5D2A6DBF" w14:textId="3FC10E41" w:rsidR="005B23AD" w:rsidRDefault="005B23AD" w:rsidP="005B23AD">
      <w:pPr>
        <w:pStyle w:val="BodyText"/>
        <w:spacing w:before="11"/>
        <w:ind w:left="720"/>
        <w:rPr>
          <w:rFonts w:ascii="Courier New"/>
        </w:rPr>
      </w:pPr>
    </w:p>
    <w:p w14:paraId="72BE9DF4" w14:textId="77777777" w:rsidR="005B23AD" w:rsidRPr="005B23AD" w:rsidRDefault="005B23AD" w:rsidP="005B23AD">
      <w:pPr>
        <w:pStyle w:val="BodyText"/>
        <w:spacing w:before="11"/>
        <w:ind w:left="720"/>
        <w:rPr>
          <w:rFonts w:ascii="Courier New"/>
        </w:rPr>
      </w:pPr>
      <w:r w:rsidRPr="005B23AD">
        <w:rPr>
          <w:rFonts w:ascii="Courier New"/>
        </w:rPr>
        <w:t xml:space="preserve">&gt;&gt;&gt; </w:t>
      </w:r>
      <w:proofErr w:type="spellStart"/>
      <w:r w:rsidRPr="005B23AD">
        <w:rPr>
          <w:rFonts w:ascii="Courier New"/>
        </w:rPr>
        <w:t>nhanes_filtered</w:t>
      </w:r>
      <w:proofErr w:type="spellEnd"/>
      <w:r w:rsidRPr="005B23AD">
        <w:rPr>
          <w:rFonts w:ascii="Courier New"/>
        </w:rPr>
        <w:t xml:space="preserve"> = </w:t>
      </w:r>
      <w:proofErr w:type="spellStart"/>
      <w:proofErr w:type="gramStart"/>
      <w:r w:rsidRPr="005B23AD">
        <w:rPr>
          <w:rFonts w:ascii="Courier New"/>
        </w:rPr>
        <w:t>igem.epc.modify</w:t>
      </w:r>
      <w:proofErr w:type="gramEnd"/>
      <w:r w:rsidRPr="005B23AD">
        <w:rPr>
          <w:rFonts w:ascii="Courier New"/>
        </w:rPr>
        <w:t>.colfilter_min_cat_n</w:t>
      </w:r>
      <w:proofErr w:type="spellEnd"/>
      <w:r w:rsidRPr="005B23AD">
        <w:rPr>
          <w:rFonts w:ascii="Courier New"/>
        </w:rPr>
        <w:t>(</w:t>
      </w:r>
      <w:proofErr w:type="spellStart"/>
      <w:r w:rsidRPr="005B23AD">
        <w:rPr>
          <w:rFonts w:ascii="Courier New"/>
        </w:rPr>
        <w:t>nhanes</w:t>
      </w:r>
      <w:proofErr w:type="spellEnd"/>
      <w:r w:rsidRPr="005B23AD">
        <w:rPr>
          <w:rFonts w:ascii="Courier New"/>
        </w:rPr>
        <w:t>)</w:t>
      </w:r>
    </w:p>
    <w:p w14:paraId="15BE8491"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48F069F2" w14:textId="77777777" w:rsidR="005B23AD" w:rsidRPr="005B23AD" w:rsidRDefault="005B23AD" w:rsidP="005B23AD">
      <w:pPr>
        <w:pStyle w:val="BodyText"/>
        <w:spacing w:before="11"/>
        <w:ind w:left="720"/>
        <w:rPr>
          <w:rFonts w:ascii="Courier New"/>
        </w:rPr>
      </w:pPr>
      <w:r w:rsidRPr="005B23AD">
        <w:rPr>
          <w:rFonts w:ascii="Courier New"/>
        </w:rPr>
        <w:t xml:space="preserve">    Running </w:t>
      </w:r>
      <w:proofErr w:type="spellStart"/>
      <w:r w:rsidRPr="005B23AD">
        <w:rPr>
          <w:rFonts w:ascii="Courier New"/>
        </w:rPr>
        <w:t>colfilter_min_cat_n</w:t>
      </w:r>
      <w:proofErr w:type="spellEnd"/>
    </w:p>
    <w:p w14:paraId="4A1D3664"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5DBC6D1F" w14:textId="77777777" w:rsidR="005B23AD" w:rsidRPr="005B23AD" w:rsidRDefault="005B23AD" w:rsidP="005B23AD">
      <w:pPr>
        <w:pStyle w:val="BodyText"/>
        <w:spacing w:before="11"/>
        <w:ind w:left="720"/>
        <w:rPr>
          <w:rFonts w:ascii="Courier New"/>
        </w:rPr>
      </w:pPr>
      <w:r w:rsidRPr="005B23AD">
        <w:rPr>
          <w:rFonts w:ascii="Courier New"/>
        </w:rPr>
        <w:t xml:space="preserve">    WARNING: 36 variables need to be categorized into a type manually</w:t>
      </w:r>
    </w:p>
    <w:p w14:paraId="20B33374" w14:textId="77777777" w:rsidR="005B23AD" w:rsidRPr="005B23AD" w:rsidRDefault="005B23AD" w:rsidP="005B23AD">
      <w:pPr>
        <w:pStyle w:val="BodyText"/>
        <w:spacing w:before="11"/>
        <w:ind w:left="720"/>
        <w:rPr>
          <w:rFonts w:ascii="Courier New"/>
        </w:rPr>
      </w:pPr>
      <w:r w:rsidRPr="005B23AD">
        <w:rPr>
          <w:rFonts w:ascii="Courier New"/>
        </w:rPr>
        <w:t xml:space="preserve">    Testing 362 of 362 binary variables</w:t>
      </w:r>
    </w:p>
    <w:p w14:paraId="15C99FEB" w14:textId="77777777" w:rsidR="005B23AD" w:rsidRPr="005B23AD" w:rsidRDefault="005B23AD" w:rsidP="005B23AD">
      <w:pPr>
        <w:pStyle w:val="BodyText"/>
        <w:spacing w:before="11"/>
        <w:ind w:left="720"/>
        <w:rPr>
          <w:rFonts w:ascii="Courier New"/>
        </w:rPr>
      </w:pPr>
      <w:r w:rsidRPr="005B23AD">
        <w:rPr>
          <w:rFonts w:ascii="Courier New"/>
        </w:rPr>
        <w:t xml:space="preserve">            Removed 248 (68.51%) tested binary variables which had a category</w:t>
      </w:r>
    </w:p>
    <w:p w14:paraId="7308A561" w14:textId="77777777" w:rsidR="005B23AD" w:rsidRPr="005B23AD" w:rsidRDefault="005B23AD" w:rsidP="005B23AD">
      <w:pPr>
        <w:pStyle w:val="BodyText"/>
        <w:spacing w:before="11"/>
        <w:ind w:left="720"/>
        <w:rPr>
          <w:rFonts w:ascii="Courier New"/>
        </w:rPr>
      </w:pPr>
      <w:r w:rsidRPr="005B23AD">
        <w:rPr>
          <w:rFonts w:ascii="Courier New"/>
        </w:rPr>
        <w:t xml:space="preserve">            with less than 200 values</w:t>
      </w:r>
    </w:p>
    <w:p w14:paraId="2DBD5E1F" w14:textId="77777777" w:rsidR="005B23AD" w:rsidRPr="005B23AD" w:rsidRDefault="005B23AD" w:rsidP="005B23AD">
      <w:pPr>
        <w:pStyle w:val="BodyText"/>
        <w:spacing w:before="11"/>
        <w:ind w:left="720"/>
        <w:rPr>
          <w:rFonts w:ascii="Courier New"/>
        </w:rPr>
      </w:pPr>
      <w:r w:rsidRPr="005B23AD">
        <w:rPr>
          <w:rFonts w:ascii="Courier New"/>
        </w:rPr>
        <w:t xml:space="preserve">    Testing 47 of 47 categorical variables</w:t>
      </w:r>
    </w:p>
    <w:p w14:paraId="54D083AF" w14:textId="77777777" w:rsidR="005B23AD" w:rsidRPr="005B23AD" w:rsidRDefault="005B23AD" w:rsidP="005B23AD">
      <w:pPr>
        <w:pStyle w:val="BodyText"/>
        <w:spacing w:before="11"/>
        <w:ind w:left="720"/>
        <w:rPr>
          <w:rFonts w:ascii="Courier New"/>
        </w:rPr>
      </w:pPr>
      <w:r w:rsidRPr="005B23AD">
        <w:rPr>
          <w:rFonts w:ascii="Courier New"/>
        </w:rPr>
        <w:t xml:space="preserve">            Removed 36 (76.60%) tested categorical variables which had a</w:t>
      </w:r>
    </w:p>
    <w:p w14:paraId="6C4CB398" w14:textId="0943E50E" w:rsidR="005B23AD" w:rsidRDefault="005B23AD" w:rsidP="005B23AD">
      <w:pPr>
        <w:pStyle w:val="BodyText"/>
        <w:spacing w:before="11"/>
        <w:ind w:left="720"/>
        <w:rPr>
          <w:rFonts w:ascii="Courier New"/>
        </w:rPr>
      </w:pPr>
      <w:r w:rsidRPr="005B23AD">
        <w:rPr>
          <w:rFonts w:ascii="Courier New"/>
        </w:rPr>
        <w:t xml:space="preserve">            category with less than 200 values</w:t>
      </w:r>
    </w:p>
    <w:p w14:paraId="0CB70AAD" w14:textId="6521585A" w:rsidR="005B23AD" w:rsidRDefault="005B23AD" w:rsidP="005B23AD">
      <w:pPr>
        <w:pStyle w:val="BodyText"/>
        <w:spacing w:before="11"/>
        <w:ind w:left="720"/>
        <w:rPr>
          <w:rFonts w:ascii="Courier New"/>
        </w:rPr>
      </w:pPr>
    </w:p>
    <w:p w14:paraId="5E9FFDDB" w14:textId="77777777" w:rsidR="005B23AD" w:rsidRPr="005B23AD" w:rsidRDefault="005B23AD" w:rsidP="005B23AD">
      <w:pPr>
        <w:pStyle w:val="BodyText"/>
        <w:spacing w:before="11"/>
        <w:ind w:left="720"/>
        <w:rPr>
          <w:rFonts w:ascii="Courier New"/>
        </w:rPr>
      </w:pPr>
      <w:r w:rsidRPr="005B23AD">
        <w:rPr>
          <w:rFonts w:ascii="Courier New"/>
        </w:rPr>
        <w:t xml:space="preserve">&gt;&gt;&gt; </w:t>
      </w:r>
      <w:proofErr w:type="spellStart"/>
      <w:r w:rsidRPr="005B23AD">
        <w:rPr>
          <w:rFonts w:ascii="Courier New"/>
        </w:rPr>
        <w:t>nhanes_filtered</w:t>
      </w:r>
      <w:proofErr w:type="spellEnd"/>
      <w:r w:rsidRPr="005B23AD">
        <w:rPr>
          <w:rFonts w:ascii="Courier New"/>
        </w:rPr>
        <w:t xml:space="preserve"> = </w:t>
      </w:r>
      <w:proofErr w:type="spellStart"/>
      <w:proofErr w:type="gramStart"/>
      <w:r w:rsidRPr="005B23AD">
        <w:rPr>
          <w:rFonts w:ascii="Courier New"/>
        </w:rPr>
        <w:t>igem.epc.modify</w:t>
      </w:r>
      <w:proofErr w:type="gramEnd"/>
      <w:r w:rsidRPr="005B23AD">
        <w:rPr>
          <w:rFonts w:ascii="Courier New"/>
        </w:rPr>
        <w:t>.colfilter_min_n</w:t>
      </w:r>
      <w:proofErr w:type="spellEnd"/>
      <w:r w:rsidRPr="005B23AD">
        <w:rPr>
          <w:rFonts w:ascii="Courier New"/>
        </w:rPr>
        <w:t>(</w:t>
      </w:r>
      <w:proofErr w:type="spellStart"/>
      <w:r w:rsidRPr="005B23AD">
        <w:rPr>
          <w:rFonts w:ascii="Courier New"/>
        </w:rPr>
        <w:t>nhanes</w:t>
      </w:r>
      <w:proofErr w:type="spellEnd"/>
      <w:r w:rsidRPr="005B23AD">
        <w:rPr>
          <w:rFonts w:ascii="Courier New"/>
        </w:rPr>
        <w:t>)</w:t>
      </w:r>
    </w:p>
    <w:p w14:paraId="3ADAAB41"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71E8AE48" w14:textId="77777777" w:rsidR="005B23AD" w:rsidRPr="005B23AD" w:rsidRDefault="005B23AD" w:rsidP="005B23AD">
      <w:pPr>
        <w:pStyle w:val="BodyText"/>
        <w:spacing w:before="11"/>
        <w:ind w:left="720"/>
        <w:rPr>
          <w:rFonts w:ascii="Courier New"/>
        </w:rPr>
      </w:pPr>
      <w:r w:rsidRPr="005B23AD">
        <w:rPr>
          <w:rFonts w:ascii="Courier New"/>
        </w:rPr>
        <w:t xml:space="preserve">    Running </w:t>
      </w:r>
      <w:proofErr w:type="spellStart"/>
      <w:r w:rsidRPr="005B23AD">
        <w:rPr>
          <w:rFonts w:ascii="Courier New"/>
        </w:rPr>
        <w:t>colfilter_min_n</w:t>
      </w:r>
      <w:proofErr w:type="spellEnd"/>
    </w:p>
    <w:p w14:paraId="0672FFEA"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04D05BF3" w14:textId="77777777" w:rsidR="005B23AD" w:rsidRPr="005B23AD" w:rsidRDefault="005B23AD" w:rsidP="005B23AD">
      <w:pPr>
        <w:pStyle w:val="BodyText"/>
        <w:spacing w:before="11"/>
        <w:ind w:left="720"/>
        <w:rPr>
          <w:rFonts w:ascii="Courier New"/>
        </w:rPr>
      </w:pPr>
      <w:r w:rsidRPr="005B23AD">
        <w:rPr>
          <w:rFonts w:ascii="Courier New"/>
        </w:rPr>
        <w:t xml:space="preserve">    WARNING: 36 variables need to be categorized into a type manually</w:t>
      </w:r>
    </w:p>
    <w:p w14:paraId="486425A2" w14:textId="77777777" w:rsidR="005B23AD" w:rsidRPr="005B23AD" w:rsidRDefault="005B23AD" w:rsidP="005B23AD">
      <w:pPr>
        <w:pStyle w:val="BodyText"/>
        <w:spacing w:before="11"/>
        <w:ind w:left="720"/>
        <w:rPr>
          <w:rFonts w:ascii="Courier New"/>
        </w:rPr>
      </w:pPr>
      <w:r w:rsidRPr="005B23AD">
        <w:rPr>
          <w:rFonts w:ascii="Courier New"/>
        </w:rPr>
        <w:t xml:space="preserve">    Testing 362 of 362 binary variables</w:t>
      </w:r>
    </w:p>
    <w:p w14:paraId="4504A612" w14:textId="77777777" w:rsidR="005B23AD" w:rsidRPr="005B23AD" w:rsidRDefault="005B23AD" w:rsidP="005B23AD">
      <w:pPr>
        <w:pStyle w:val="BodyText"/>
        <w:spacing w:before="11"/>
        <w:ind w:left="720"/>
        <w:rPr>
          <w:rFonts w:ascii="Courier New"/>
        </w:rPr>
      </w:pPr>
      <w:r w:rsidRPr="005B23AD">
        <w:rPr>
          <w:rFonts w:ascii="Courier New"/>
        </w:rPr>
        <w:t xml:space="preserve">            Removed 12 (3.31%) tested binary variables which had less than 200</w:t>
      </w:r>
    </w:p>
    <w:p w14:paraId="5E63E1CB" w14:textId="77777777" w:rsidR="005B23AD" w:rsidRPr="005B23AD" w:rsidRDefault="005B23AD" w:rsidP="005B23AD">
      <w:pPr>
        <w:pStyle w:val="BodyText"/>
        <w:spacing w:before="11"/>
        <w:ind w:left="720"/>
        <w:rPr>
          <w:rFonts w:ascii="Courier New"/>
        </w:rPr>
      </w:pPr>
      <w:r w:rsidRPr="005B23AD">
        <w:rPr>
          <w:rFonts w:ascii="Courier New"/>
        </w:rPr>
        <w:t xml:space="preserve">            non-null values</w:t>
      </w:r>
    </w:p>
    <w:p w14:paraId="38DA201C" w14:textId="77777777" w:rsidR="005B23AD" w:rsidRPr="005B23AD" w:rsidRDefault="005B23AD" w:rsidP="005B23AD">
      <w:pPr>
        <w:pStyle w:val="BodyText"/>
        <w:spacing w:before="11"/>
        <w:ind w:left="720"/>
        <w:rPr>
          <w:rFonts w:ascii="Courier New"/>
        </w:rPr>
      </w:pPr>
      <w:r w:rsidRPr="005B23AD">
        <w:rPr>
          <w:rFonts w:ascii="Courier New"/>
        </w:rPr>
        <w:t xml:space="preserve">    Testing 47 of 47 categorical variables</w:t>
      </w:r>
    </w:p>
    <w:p w14:paraId="230E9336" w14:textId="77777777" w:rsidR="005B23AD" w:rsidRPr="005B23AD" w:rsidRDefault="005B23AD" w:rsidP="005B23AD">
      <w:pPr>
        <w:pStyle w:val="BodyText"/>
        <w:spacing w:before="11"/>
        <w:ind w:left="720"/>
        <w:rPr>
          <w:rFonts w:ascii="Courier New"/>
        </w:rPr>
      </w:pPr>
      <w:r w:rsidRPr="005B23AD">
        <w:rPr>
          <w:rFonts w:ascii="Courier New"/>
        </w:rPr>
        <w:t xml:space="preserve">            Removed 8 (17.02%) tested categorical variables which had less</w:t>
      </w:r>
    </w:p>
    <w:p w14:paraId="01324B93" w14:textId="77777777" w:rsidR="005B23AD" w:rsidRPr="005B23AD" w:rsidRDefault="005B23AD" w:rsidP="005B23AD">
      <w:pPr>
        <w:pStyle w:val="BodyText"/>
        <w:spacing w:before="11"/>
        <w:ind w:left="720"/>
        <w:rPr>
          <w:rFonts w:ascii="Courier New"/>
        </w:rPr>
      </w:pPr>
      <w:r w:rsidRPr="005B23AD">
        <w:rPr>
          <w:rFonts w:ascii="Courier New"/>
        </w:rPr>
        <w:t xml:space="preserve">            than 200 non-null values</w:t>
      </w:r>
    </w:p>
    <w:p w14:paraId="0189E86D" w14:textId="77777777" w:rsidR="005B23AD" w:rsidRPr="005B23AD" w:rsidRDefault="005B23AD" w:rsidP="005B23AD">
      <w:pPr>
        <w:pStyle w:val="BodyText"/>
        <w:spacing w:before="11"/>
        <w:ind w:left="720"/>
        <w:rPr>
          <w:rFonts w:ascii="Courier New"/>
        </w:rPr>
      </w:pPr>
      <w:r w:rsidRPr="005B23AD">
        <w:rPr>
          <w:rFonts w:ascii="Courier New"/>
        </w:rPr>
        <w:t xml:space="preserve">    Testing 483 of 483 continuous variables</w:t>
      </w:r>
    </w:p>
    <w:p w14:paraId="22A63C8C" w14:textId="77777777" w:rsidR="005B23AD" w:rsidRPr="005B23AD" w:rsidRDefault="005B23AD" w:rsidP="005B23AD">
      <w:pPr>
        <w:pStyle w:val="BodyText"/>
        <w:spacing w:before="11"/>
        <w:ind w:left="720"/>
        <w:rPr>
          <w:rFonts w:ascii="Courier New"/>
        </w:rPr>
      </w:pPr>
      <w:r w:rsidRPr="005B23AD">
        <w:rPr>
          <w:rFonts w:ascii="Courier New"/>
        </w:rPr>
        <w:t xml:space="preserve">            Removed 8 (1.66%) tested continuous variables which had less than</w:t>
      </w:r>
    </w:p>
    <w:p w14:paraId="4B4755CD" w14:textId="2ACE0AE6" w:rsidR="005B23AD" w:rsidRDefault="005B23AD" w:rsidP="005B23AD">
      <w:pPr>
        <w:pStyle w:val="BodyText"/>
        <w:spacing w:before="11"/>
        <w:ind w:left="720"/>
        <w:rPr>
          <w:rFonts w:ascii="Courier New"/>
        </w:rPr>
      </w:pPr>
      <w:r w:rsidRPr="005B23AD">
        <w:rPr>
          <w:rFonts w:ascii="Courier New"/>
        </w:rPr>
        <w:t xml:space="preserve">            200 non-null values</w:t>
      </w:r>
    </w:p>
    <w:p w14:paraId="3D84D74C" w14:textId="2C444BDD" w:rsidR="005B23AD" w:rsidRDefault="005B23AD" w:rsidP="005B23AD">
      <w:pPr>
        <w:pStyle w:val="BodyText"/>
        <w:spacing w:before="11"/>
        <w:ind w:left="720"/>
        <w:rPr>
          <w:rFonts w:ascii="Courier New"/>
        </w:rPr>
      </w:pPr>
    </w:p>
    <w:p w14:paraId="5945AF42" w14:textId="77777777" w:rsidR="005B23AD" w:rsidRPr="000946B5" w:rsidRDefault="005B23AD" w:rsidP="005B23AD">
      <w:pPr>
        <w:pStyle w:val="BodyText"/>
        <w:spacing w:before="11"/>
        <w:ind w:left="720"/>
        <w:rPr>
          <w:rFonts w:ascii="Courier New"/>
          <w:lang w:val="pt-BR"/>
        </w:rPr>
      </w:pPr>
      <w:r w:rsidRPr="000946B5">
        <w:rPr>
          <w:rFonts w:ascii="Courier New"/>
          <w:lang w:val="pt-BR"/>
        </w:rPr>
        <w:t xml:space="preserve">&gt;&gt;&gt; </w:t>
      </w:r>
      <w:proofErr w:type="spellStart"/>
      <w:r w:rsidRPr="000946B5">
        <w:rPr>
          <w:rFonts w:ascii="Courier New"/>
          <w:lang w:val="pt-BR"/>
        </w:rPr>
        <w:t>nhanes_filtered</w:t>
      </w:r>
      <w:proofErr w:type="spellEnd"/>
      <w:r w:rsidRPr="000946B5">
        <w:rPr>
          <w:rFonts w:ascii="Courier New"/>
          <w:lang w:val="pt-BR"/>
        </w:rPr>
        <w:t xml:space="preserve"> = </w:t>
      </w:r>
      <w:proofErr w:type="spellStart"/>
      <w:proofErr w:type="gramStart"/>
      <w:r w:rsidRPr="000946B5">
        <w:rPr>
          <w:rFonts w:ascii="Courier New"/>
          <w:lang w:val="pt-BR"/>
        </w:rPr>
        <w:t>igem.epc.modify</w:t>
      </w:r>
      <w:proofErr w:type="gramEnd"/>
      <w:r w:rsidRPr="000946B5">
        <w:rPr>
          <w:rFonts w:ascii="Courier New"/>
          <w:lang w:val="pt-BR"/>
        </w:rPr>
        <w:t>.colfilter_percent_zero</w:t>
      </w:r>
      <w:proofErr w:type="spellEnd"/>
      <w:r w:rsidRPr="000946B5">
        <w:rPr>
          <w:rFonts w:ascii="Courier New"/>
          <w:lang w:val="pt-BR"/>
        </w:rPr>
        <w:t>(</w:t>
      </w:r>
    </w:p>
    <w:p w14:paraId="6161656B" w14:textId="77777777" w:rsidR="005B23AD" w:rsidRPr="005B23AD" w:rsidRDefault="005B23AD" w:rsidP="005B23AD">
      <w:pPr>
        <w:pStyle w:val="BodyText"/>
        <w:spacing w:before="11"/>
        <w:ind w:left="720"/>
        <w:rPr>
          <w:rFonts w:ascii="Courier New"/>
        </w:rPr>
      </w:pPr>
      <w:r w:rsidRPr="000946B5">
        <w:rPr>
          <w:rFonts w:ascii="Courier New"/>
          <w:lang w:val="pt-BR"/>
        </w:rPr>
        <w:t xml:space="preserve">                                            </w:t>
      </w:r>
      <w:proofErr w:type="spellStart"/>
      <w:r w:rsidRPr="005B23AD">
        <w:rPr>
          <w:rFonts w:ascii="Courier New"/>
        </w:rPr>
        <w:t>nhanes_filtered</w:t>
      </w:r>
      <w:proofErr w:type="spellEnd"/>
    </w:p>
    <w:p w14:paraId="707CB008"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7A7A0DE7"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37743F72" w14:textId="77777777" w:rsidR="005B23AD" w:rsidRPr="005B23AD" w:rsidRDefault="005B23AD" w:rsidP="005B23AD">
      <w:pPr>
        <w:pStyle w:val="BodyText"/>
        <w:spacing w:before="11"/>
        <w:ind w:left="720"/>
        <w:rPr>
          <w:rFonts w:ascii="Courier New"/>
        </w:rPr>
      </w:pPr>
      <w:r w:rsidRPr="005B23AD">
        <w:rPr>
          <w:rFonts w:ascii="Courier New"/>
        </w:rPr>
        <w:t xml:space="preserve">    Running </w:t>
      </w:r>
      <w:proofErr w:type="spellStart"/>
      <w:r w:rsidRPr="005B23AD">
        <w:rPr>
          <w:rFonts w:ascii="Courier New"/>
        </w:rPr>
        <w:t>colfilter_percent_zero</w:t>
      </w:r>
      <w:proofErr w:type="spellEnd"/>
    </w:p>
    <w:p w14:paraId="01B2BAE1"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40B801A3" w14:textId="77777777" w:rsidR="005B23AD" w:rsidRPr="005B23AD" w:rsidRDefault="005B23AD" w:rsidP="005B23AD">
      <w:pPr>
        <w:pStyle w:val="BodyText"/>
        <w:spacing w:before="11"/>
        <w:ind w:left="720"/>
        <w:rPr>
          <w:rFonts w:ascii="Courier New"/>
        </w:rPr>
      </w:pPr>
      <w:r w:rsidRPr="005B23AD">
        <w:rPr>
          <w:rFonts w:ascii="Courier New"/>
        </w:rPr>
        <w:t xml:space="preserve">    WARNING: 36 variables need to be categorized into a type manually</w:t>
      </w:r>
    </w:p>
    <w:p w14:paraId="6E239106" w14:textId="77777777" w:rsidR="005B23AD" w:rsidRPr="005B23AD" w:rsidRDefault="005B23AD" w:rsidP="005B23AD">
      <w:pPr>
        <w:pStyle w:val="BodyText"/>
        <w:spacing w:before="11"/>
        <w:ind w:left="720"/>
        <w:rPr>
          <w:rFonts w:ascii="Courier New"/>
        </w:rPr>
      </w:pPr>
      <w:r w:rsidRPr="005B23AD">
        <w:rPr>
          <w:rFonts w:ascii="Courier New"/>
        </w:rPr>
        <w:t xml:space="preserve">    Testing 483 of 483 continuous variables</w:t>
      </w:r>
    </w:p>
    <w:p w14:paraId="657F769C" w14:textId="77777777" w:rsidR="005B23AD" w:rsidRPr="005B23AD" w:rsidRDefault="005B23AD" w:rsidP="005B23AD">
      <w:pPr>
        <w:pStyle w:val="BodyText"/>
        <w:spacing w:before="11"/>
        <w:ind w:left="720"/>
        <w:rPr>
          <w:rFonts w:ascii="Courier New"/>
        </w:rPr>
      </w:pPr>
      <w:r w:rsidRPr="005B23AD">
        <w:rPr>
          <w:rFonts w:ascii="Courier New"/>
        </w:rPr>
        <w:t xml:space="preserve">            Removed 30 (6.21%) tested continuous variables which were equal to</w:t>
      </w:r>
    </w:p>
    <w:p w14:paraId="531F1B2D" w14:textId="2D50A8AD" w:rsidR="005B23AD" w:rsidRDefault="005B23AD" w:rsidP="005B23AD">
      <w:pPr>
        <w:pStyle w:val="BodyText"/>
        <w:spacing w:before="11"/>
        <w:ind w:left="720"/>
        <w:rPr>
          <w:rFonts w:ascii="Courier New"/>
        </w:rPr>
      </w:pPr>
      <w:r w:rsidRPr="005B23AD">
        <w:rPr>
          <w:rFonts w:ascii="Courier New"/>
        </w:rPr>
        <w:t xml:space="preserve">            zero in at least 90.00% of non-NA observations.</w:t>
      </w:r>
    </w:p>
    <w:p w14:paraId="0A63C88C" w14:textId="31115237" w:rsidR="005B23AD" w:rsidRDefault="005B23AD" w:rsidP="005B23AD">
      <w:pPr>
        <w:pStyle w:val="BodyText"/>
        <w:spacing w:before="11"/>
        <w:ind w:left="720"/>
        <w:rPr>
          <w:rFonts w:ascii="Courier New"/>
        </w:rPr>
      </w:pPr>
    </w:p>
    <w:p w14:paraId="6046A3FF" w14:textId="77777777" w:rsidR="005B23AD" w:rsidRPr="005B23AD" w:rsidRDefault="005B23AD" w:rsidP="005B23AD">
      <w:pPr>
        <w:pStyle w:val="BodyText"/>
        <w:spacing w:before="11"/>
        <w:ind w:left="720"/>
        <w:rPr>
          <w:rFonts w:ascii="Courier New"/>
        </w:rPr>
      </w:pPr>
      <w:r w:rsidRPr="005B23AD">
        <w:rPr>
          <w:rFonts w:ascii="Courier New"/>
        </w:rPr>
        <w:t xml:space="preserve">&gt;&gt;&gt; </w:t>
      </w:r>
      <w:proofErr w:type="spellStart"/>
      <w:r w:rsidRPr="005B23AD">
        <w:rPr>
          <w:rFonts w:ascii="Courier New"/>
        </w:rPr>
        <w:t>nhanes</w:t>
      </w:r>
      <w:proofErr w:type="spellEnd"/>
      <w:r w:rsidRPr="005B23AD">
        <w:rPr>
          <w:rFonts w:ascii="Courier New"/>
        </w:rPr>
        <w:t xml:space="preserve"> = </w:t>
      </w:r>
      <w:proofErr w:type="spellStart"/>
      <w:proofErr w:type="gramStart"/>
      <w:r w:rsidRPr="005B23AD">
        <w:rPr>
          <w:rFonts w:ascii="Courier New"/>
        </w:rPr>
        <w:t>igem.epc.modify</w:t>
      </w:r>
      <w:proofErr w:type="gramEnd"/>
      <w:r w:rsidRPr="005B23AD">
        <w:rPr>
          <w:rFonts w:ascii="Courier New"/>
        </w:rPr>
        <w:t>.make_binary</w:t>
      </w:r>
      <w:proofErr w:type="spellEnd"/>
      <w:r w:rsidRPr="005B23AD">
        <w:rPr>
          <w:rFonts w:ascii="Courier New"/>
        </w:rPr>
        <w:t>(</w:t>
      </w:r>
    </w:p>
    <w:p w14:paraId="110E4E39"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spellStart"/>
      <w:r w:rsidRPr="005B23AD">
        <w:rPr>
          <w:rFonts w:ascii="Courier New"/>
        </w:rPr>
        <w:t>nhanes</w:t>
      </w:r>
      <w:proofErr w:type="spellEnd"/>
      <w:r w:rsidRPr="005B23AD">
        <w:rPr>
          <w:rFonts w:ascii="Courier New"/>
        </w:rPr>
        <w:t>,</w:t>
      </w:r>
    </w:p>
    <w:p w14:paraId="6CDB995A" w14:textId="77777777" w:rsidR="005B23AD" w:rsidRPr="005B23AD" w:rsidRDefault="005B23AD" w:rsidP="005B23AD">
      <w:pPr>
        <w:pStyle w:val="BodyText"/>
        <w:spacing w:before="11"/>
        <w:ind w:left="720"/>
        <w:rPr>
          <w:rFonts w:ascii="Courier New"/>
        </w:rPr>
      </w:pPr>
      <w:r w:rsidRPr="005B23AD">
        <w:rPr>
          <w:rFonts w:ascii="Courier New"/>
        </w:rPr>
        <w:t xml:space="preserve">                      only</w:t>
      </w:r>
      <w:proofErr w:type="gramStart"/>
      <w:r w:rsidRPr="005B23AD">
        <w:rPr>
          <w:rFonts w:ascii="Courier New"/>
        </w:rPr>
        <w:t>=[</w:t>
      </w:r>
      <w:proofErr w:type="gramEnd"/>
      <w:r w:rsidRPr="005B23AD">
        <w:rPr>
          <w:rFonts w:ascii="Courier New"/>
        </w:rPr>
        <w:t>'female', 'black', '</w:t>
      </w:r>
      <w:proofErr w:type="spellStart"/>
      <w:r w:rsidRPr="005B23AD">
        <w:rPr>
          <w:rFonts w:ascii="Courier New"/>
        </w:rPr>
        <w:t>mexican</w:t>
      </w:r>
      <w:proofErr w:type="spellEnd"/>
      <w:r w:rsidRPr="005B23AD">
        <w:rPr>
          <w:rFonts w:ascii="Courier New"/>
        </w:rPr>
        <w:t>', '</w:t>
      </w:r>
      <w:proofErr w:type="spellStart"/>
      <w:r w:rsidRPr="005B23AD">
        <w:rPr>
          <w:rFonts w:ascii="Courier New"/>
        </w:rPr>
        <w:t>other_hispanic</w:t>
      </w:r>
      <w:proofErr w:type="spellEnd"/>
      <w:r w:rsidRPr="005B23AD">
        <w:rPr>
          <w:rFonts w:ascii="Courier New"/>
        </w:rPr>
        <w:t>']</w:t>
      </w:r>
    </w:p>
    <w:p w14:paraId="3F96F7D3"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1DAE234F"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3C8D5661" w14:textId="77777777" w:rsidR="005B23AD" w:rsidRPr="005B23AD" w:rsidRDefault="005B23AD" w:rsidP="005B23AD">
      <w:pPr>
        <w:pStyle w:val="BodyText"/>
        <w:spacing w:before="11"/>
        <w:ind w:left="720"/>
        <w:rPr>
          <w:rFonts w:ascii="Courier New"/>
        </w:rPr>
      </w:pPr>
      <w:r w:rsidRPr="005B23AD">
        <w:rPr>
          <w:rFonts w:ascii="Courier New"/>
        </w:rPr>
        <w:t xml:space="preserve">    Running </w:t>
      </w:r>
      <w:proofErr w:type="spellStart"/>
      <w:r w:rsidRPr="005B23AD">
        <w:rPr>
          <w:rFonts w:ascii="Courier New"/>
        </w:rPr>
        <w:t>make_binary</w:t>
      </w:r>
      <w:proofErr w:type="spellEnd"/>
    </w:p>
    <w:p w14:paraId="1537A86C"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008BDA08" w14:textId="594E52DC" w:rsidR="005B23AD" w:rsidRDefault="005B23AD" w:rsidP="005B23AD">
      <w:pPr>
        <w:pStyle w:val="BodyText"/>
        <w:spacing w:before="11"/>
        <w:ind w:left="720"/>
        <w:rPr>
          <w:rFonts w:ascii="Courier New"/>
        </w:rPr>
      </w:pPr>
      <w:r w:rsidRPr="005B23AD">
        <w:rPr>
          <w:rFonts w:ascii="Courier New"/>
        </w:rPr>
        <w:t xml:space="preserve">    Set 4 of 970 variable(s) as binary, each with 22,624 observations</w:t>
      </w:r>
    </w:p>
    <w:p w14:paraId="2CCDB4DD" w14:textId="6AA04E2F" w:rsidR="005B23AD" w:rsidRDefault="005B23AD" w:rsidP="005B23AD">
      <w:pPr>
        <w:pStyle w:val="BodyText"/>
        <w:spacing w:before="11"/>
        <w:ind w:left="720"/>
        <w:rPr>
          <w:rFonts w:ascii="Courier New"/>
        </w:rPr>
      </w:pPr>
    </w:p>
    <w:p w14:paraId="7CBD1499" w14:textId="77777777" w:rsidR="005B23AD" w:rsidRPr="005B23AD" w:rsidRDefault="005B23AD" w:rsidP="005B23AD">
      <w:pPr>
        <w:pStyle w:val="BodyText"/>
        <w:spacing w:before="11"/>
        <w:ind w:left="720"/>
        <w:rPr>
          <w:rFonts w:ascii="Courier New"/>
        </w:rPr>
      </w:pPr>
      <w:r w:rsidRPr="005B23AD">
        <w:rPr>
          <w:rFonts w:ascii="Courier New"/>
        </w:rPr>
        <w:t xml:space="preserve">&gt;&gt;&gt; df = </w:t>
      </w:r>
      <w:proofErr w:type="spellStart"/>
      <w:proofErr w:type="gramStart"/>
      <w:r w:rsidRPr="005B23AD">
        <w:rPr>
          <w:rFonts w:ascii="Courier New"/>
        </w:rPr>
        <w:t>igem.epc.modify</w:t>
      </w:r>
      <w:proofErr w:type="gramEnd"/>
      <w:r w:rsidRPr="005B23AD">
        <w:rPr>
          <w:rFonts w:ascii="Courier New"/>
        </w:rPr>
        <w:t>.make_categorical</w:t>
      </w:r>
      <w:proofErr w:type="spellEnd"/>
      <w:r w:rsidRPr="005B23AD">
        <w:rPr>
          <w:rFonts w:ascii="Courier New"/>
        </w:rPr>
        <w:t>(df)</w:t>
      </w:r>
    </w:p>
    <w:p w14:paraId="7CCC22A5"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3E5A17E4" w14:textId="77777777" w:rsidR="005B23AD" w:rsidRPr="005B23AD" w:rsidRDefault="005B23AD" w:rsidP="005B23AD">
      <w:pPr>
        <w:pStyle w:val="BodyText"/>
        <w:spacing w:before="11"/>
        <w:ind w:left="720"/>
        <w:rPr>
          <w:rFonts w:ascii="Courier New"/>
        </w:rPr>
      </w:pPr>
      <w:r w:rsidRPr="005B23AD">
        <w:rPr>
          <w:rFonts w:ascii="Courier New"/>
        </w:rPr>
        <w:t xml:space="preserve">    Running </w:t>
      </w:r>
      <w:proofErr w:type="spellStart"/>
      <w:r w:rsidRPr="005B23AD">
        <w:rPr>
          <w:rFonts w:ascii="Courier New"/>
        </w:rPr>
        <w:t>make_categorical</w:t>
      </w:r>
      <w:proofErr w:type="spellEnd"/>
    </w:p>
    <w:p w14:paraId="21535AB9"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22E4615B" w14:textId="57599C5A" w:rsidR="005B23AD" w:rsidRDefault="005B23AD" w:rsidP="005B23AD">
      <w:pPr>
        <w:pStyle w:val="BodyText"/>
        <w:spacing w:before="11"/>
        <w:ind w:left="720"/>
        <w:rPr>
          <w:rFonts w:ascii="Courier New"/>
        </w:rPr>
      </w:pPr>
      <w:r w:rsidRPr="005B23AD">
        <w:rPr>
          <w:rFonts w:ascii="Courier New"/>
        </w:rPr>
        <w:t xml:space="preserve">    Set 12 of 12 variable(s) as categorical, each with 4,321 observations</w:t>
      </w:r>
    </w:p>
    <w:p w14:paraId="23D0048F" w14:textId="7E4BAFF2" w:rsidR="005B23AD" w:rsidRDefault="005B23AD" w:rsidP="005B23AD">
      <w:pPr>
        <w:pStyle w:val="BodyText"/>
        <w:spacing w:before="11"/>
        <w:ind w:left="720"/>
        <w:rPr>
          <w:rFonts w:ascii="Courier New"/>
        </w:rPr>
      </w:pPr>
    </w:p>
    <w:p w14:paraId="3DD1447B" w14:textId="77777777" w:rsidR="005B23AD" w:rsidRPr="005B23AD" w:rsidRDefault="005B23AD" w:rsidP="005B23AD">
      <w:pPr>
        <w:pStyle w:val="BodyText"/>
        <w:spacing w:before="11"/>
        <w:ind w:left="720"/>
        <w:rPr>
          <w:rFonts w:ascii="Courier New"/>
        </w:rPr>
      </w:pPr>
      <w:r w:rsidRPr="005B23AD">
        <w:rPr>
          <w:rFonts w:ascii="Courier New"/>
        </w:rPr>
        <w:t xml:space="preserve">&gt;&gt;&gt; df = </w:t>
      </w:r>
      <w:proofErr w:type="spellStart"/>
      <w:proofErr w:type="gramStart"/>
      <w:r w:rsidRPr="005B23AD">
        <w:rPr>
          <w:rFonts w:ascii="Courier New"/>
        </w:rPr>
        <w:t>igem.epc.modify</w:t>
      </w:r>
      <w:proofErr w:type="gramEnd"/>
      <w:r w:rsidRPr="005B23AD">
        <w:rPr>
          <w:rFonts w:ascii="Courier New"/>
        </w:rPr>
        <w:t>.make_continuous</w:t>
      </w:r>
      <w:proofErr w:type="spellEnd"/>
      <w:r w:rsidRPr="005B23AD">
        <w:rPr>
          <w:rFonts w:ascii="Courier New"/>
        </w:rPr>
        <w:t>(df)</w:t>
      </w:r>
    </w:p>
    <w:p w14:paraId="203D0511"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5FF8239B" w14:textId="77777777" w:rsidR="005B23AD" w:rsidRPr="005B23AD" w:rsidRDefault="005B23AD" w:rsidP="005B23AD">
      <w:pPr>
        <w:pStyle w:val="BodyText"/>
        <w:spacing w:before="11"/>
        <w:ind w:left="720"/>
        <w:rPr>
          <w:rFonts w:ascii="Courier New"/>
        </w:rPr>
      </w:pPr>
      <w:r w:rsidRPr="005B23AD">
        <w:rPr>
          <w:rFonts w:ascii="Courier New"/>
        </w:rPr>
        <w:t xml:space="preserve">    Running </w:t>
      </w:r>
      <w:proofErr w:type="spellStart"/>
      <w:r w:rsidRPr="005B23AD">
        <w:rPr>
          <w:rFonts w:ascii="Courier New"/>
        </w:rPr>
        <w:t>make_categorical</w:t>
      </w:r>
      <w:proofErr w:type="spellEnd"/>
    </w:p>
    <w:p w14:paraId="4D7AE79F"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38A9DA7D" w14:textId="53184A29" w:rsidR="005B23AD" w:rsidRDefault="005B23AD" w:rsidP="005B23AD">
      <w:pPr>
        <w:pStyle w:val="BodyText"/>
        <w:spacing w:before="11"/>
        <w:ind w:left="720"/>
        <w:rPr>
          <w:rFonts w:ascii="Courier New"/>
        </w:rPr>
      </w:pPr>
      <w:r w:rsidRPr="005B23AD">
        <w:rPr>
          <w:rFonts w:ascii="Courier New"/>
        </w:rPr>
        <w:t xml:space="preserve">    Set 128 of 128 variable(s) as continuous, each with 4,321 observations</w:t>
      </w:r>
    </w:p>
    <w:p w14:paraId="65E1F077" w14:textId="27D302D0" w:rsidR="005B23AD" w:rsidRDefault="005B23AD" w:rsidP="005B23AD">
      <w:pPr>
        <w:pStyle w:val="BodyText"/>
        <w:spacing w:before="11"/>
        <w:ind w:left="720"/>
        <w:rPr>
          <w:rFonts w:ascii="Courier New"/>
        </w:rPr>
      </w:pPr>
    </w:p>
    <w:p w14:paraId="651FA985" w14:textId="1A6C423F" w:rsidR="005B23AD" w:rsidRDefault="005B23AD" w:rsidP="005B23AD">
      <w:pPr>
        <w:pStyle w:val="BodyText"/>
        <w:spacing w:before="11"/>
        <w:ind w:left="720"/>
        <w:rPr>
          <w:rFonts w:ascii="Courier New"/>
        </w:rPr>
      </w:pPr>
      <w:r w:rsidRPr="005B23AD">
        <w:rPr>
          <w:rFonts w:ascii="Courier New"/>
        </w:rPr>
        <w:t xml:space="preserve">&gt;&gt;&gt; df = </w:t>
      </w:r>
      <w:proofErr w:type="spellStart"/>
      <w:proofErr w:type="gramStart"/>
      <w:r w:rsidRPr="005B23AD">
        <w:rPr>
          <w:rFonts w:ascii="Courier New"/>
        </w:rPr>
        <w:t>igem.epc.modify</w:t>
      </w:r>
      <w:proofErr w:type="gramEnd"/>
      <w:r w:rsidRPr="005B23AD">
        <w:rPr>
          <w:rFonts w:ascii="Courier New"/>
        </w:rPr>
        <w:t>.merge_variables</w:t>
      </w:r>
      <w:proofErr w:type="spellEnd"/>
      <w:r w:rsidRPr="005B23AD">
        <w:rPr>
          <w:rFonts w:ascii="Courier New"/>
        </w:rPr>
        <w:t>(</w:t>
      </w:r>
      <w:proofErr w:type="spellStart"/>
      <w:r w:rsidRPr="005B23AD">
        <w:rPr>
          <w:rFonts w:ascii="Courier New"/>
        </w:rPr>
        <w:t>df_bin</w:t>
      </w:r>
      <w:proofErr w:type="spellEnd"/>
      <w:r w:rsidRPr="005B23AD">
        <w:rPr>
          <w:rFonts w:ascii="Courier New"/>
        </w:rPr>
        <w:t xml:space="preserve">, </w:t>
      </w:r>
      <w:proofErr w:type="spellStart"/>
      <w:r w:rsidRPr="005B23AD">
        <w:rPr>
          <w:rFonts w:ascii="Courier New"/>
        </w:rPr>
        <w:t>df_cat</w:t>
      </w:r>
      <w:proofErr w:type="spellEnd"/>
      <w:r w:rsidRPr="005B23AD">
        <w:rPr>
          <w:rFonts w:ascii="Courier New"/>
        </w:rPr>
        <w:t>, how='outer')</w:t>
      </w:r>
    </w:p>
    <w:p w14:paraId="4636385D" w14:textId="291D1A95" w:rsidR="005B23AD" w:rsidRDefault="005B23AD" w:rsidP="005B23AD">
      <w:pPr>
        <w:pStyle w:val="BodyText"/>
        <w:spacing w:before="11"/>
        <w:ind w:left="720"/>
        <w:rPr>
          <w:rFonts w:ascii="Courier New"/>
        </w:rPr>
      </w:pPr>
    </w:p>
    <w:p w14:paraId="54DF461A" w14:textId="77777777" w:rsidR="005B23AD" w:rsidRPr="005B23AD" w:rsidRDefault="005B23AD" w:rsidP="005B23AD">
      <w:pPr>
        <w:pStyle w:val="BodyText"/>
        <w:spacing w:before="11"/>
        <w:ind w:left="720"/>
        <w:rPr>
          <w:rFonts w:ascii="Courier New"/>
        </w:rPr>
      </w:pPr>
      <w:r w:rsidRPr="005B23AD">
        <w:rPr>
          <w:rFonts w:ascii="Courier New"/>
        </w:rPr>
        <w:t xml:space="preserve">&gt;&gt;&gt; </w:t>
      </w:r>
      <w:proofErr w:type="spellStart"/>
      <w:r w:rsidRPr="005B23AD">
        <w:rPr>
          <w:rFonts w:ascii="Courier New"/>
        </w:rPr>
        <w:t>df_cat</w:t>
      </w:r>
      <w:proofErr w:type="spellEnd"/>
      <w:r w:rsidRPr="005B23AD">
        <w:rPr>
          <w:rFonts w:ascii="Courier New"/>
        </w:rPr>
        <w:t xml:space="preserve">, </w:t>
      </w:r>
      <w:proofErr w:type="spellStart"/>
      <w:r w:rsidRPr="005B23AD">
        <w:rPr>
          <w:rFonts w:ascii="Courier New"/>
        </w:rPr>
        <w:t>df_cont</w:t>
      </w:r>
      <w:proofErr w:type="spellEnd"/>
      <w:r w:rsidRPr="005B23AD">
        <w:rPr>
          <w:rFonts w:ascii="Courier New"/>
        </w:rPr>
        <w:t xml:space="preserve"> = </w:t>
      </w:r>
      <w:proofErr w:type="spellStart"/>
      <w:proofErr w:type="gramStart"/>
      <w:r w:rsidRPr="005B23AD">
        <w:rPr>
          <w:rFonts w:ascii="Courier New"/>
        </w:rPr>
        <w:t>igem.epc.modify</w:t>
      </w:r>
      <w:proofErr w:type="gramEnd"/>
      <w:r w:rsidRPr="005B23AD">
        <w:rPr>
          <w:rFonts w:ascii="Courier New"/>
        </w:rPr>
        <w:t>.move_variables</w:t>
      </w:r>
      <w:proofErr w:type="spellEnd"/>
      <w:r w:rsidRPr="005B23AD">
        <w:rPr>
          <w:rFonts w:ascii="Courier New"/>
        </w:rPr>
        <w:t>(</w:t>
      </w:r>
    </w:p>
    <w:p w14:paraId="14913E12"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spellStart"/>
      <w:r w:rsidRPr="005B23AD">
        <w:rPr>
          <w:rFonts w:ascii="Courier New"/>
        </w:rPr>
        <w:t>df_cat</w:t>
      </w:r>
      <w:proofErr w:type="spellEnd"/>
      <w:r w:rsidRPr="005B23AD">
        <w:rPr>
          <w:rFonts w:ascii="Courier New"/>
        </w:rPr>
        <w:t xml:space="preserve">, </w:t>
      </w:r>
      <w:proofErr w:type="spellStart"/>
      <w:r w:rsidRPr="005B23AD">
        <w:rPr>
          <w:rFonts w:ascii="Courier New"/>
        </w:rPr>
        <w:t>df_cont</w:t>
      </w:r>
      <w:proofErr w:type="spellEnd"/>
      <w:r w:rsidRPr="005B23AD">
        <w:rPr>
          <w:rFonts w:ascii="Courier New"/>
        </w:rPr>
        <w:t>,</w:t>
      </w:r>
    </w:p>
    <w:p w14:paraId="2306FE39" w14:textId="77777777" w:rsidR="005B23AD" w:rsidRPr="005B23AD" w:rsidRDefault="005B23AD" w:rsidP="005B23AD">
      <w:pPr>
        <w:pStyle w:val="BodyText"/>
        <w:spacing w:before="11"/>
        <w:ind w:left="720"/>
        <w:rPr>
          <w:rFonts w:ascii="Courier New"/>
        </w:rPr>
      </w:pPr>
      <w:r w:rsidRPr="005B23AD">
        <w:rPr>
          <w:rFonts w:ascii="Courier New"/>
        </w:rPr>
        <w:t xml:space="preserve">                 only</w:t>
      </w:r>
      <w:proofErr w:type="gramStart"/>
      <w:r w:rsidRPr="005B23AD">
        <w:rPr>
          <w:rFonts w:ascii="Courier New"/>
        </w:rPr>
        <w:t>=[</w:t>
      </w:r>
      <w:proofErr w:type="gramEnd"/>
      <w:r w:rsidRPr="005B23AD">
        <w:rPr>
          <w:rFonts w:ascii="Courier New"/>
        </w:rPr>
        <w:t>"DRD350AQ", "DRD350DQ", "DRD350GQ"]</w:t>
      </w:r>
    </w:p>
    <w:p w14:paraId="5E53A7B2"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4A555372" w14:textId="77777777" w:rsidR="005B23AD" w:rsidRPr="005B23AD" w:rsidRDefault="005B23AD" w:rsidP="005B23AD">
      <w:pPr>
        <w:pStyle w:val="BodyText"/>
        <w:spacing w:before="11"/>
        <w:ind w:left="720"/>
        <w:rPr>
          <w:rFonts w:ascii="Courier New"/>
        </w:rPr>
      </w:pPr>
      <w:r w:rsidRPr="005B23AD">
        <w:rPr>
          <w:rFonts w:ascii="Courier New"/>
        </w:rPr>
        <w:t xml:space="preserve">    Moved 3 variables.</w:t>
      </w:r>
    </w:p>
    <w:p w14:paraId="466F18F3" w14:textId="77777777" w:rsidR="005B23AD" w:rsidRPr="005B23AD" w:rsidRDefault="005B23AD" w:rsidP="005B23AD">
      <w:pPr>
        <w:pStyle w:val="BodyText"/>
        <w:spacing w:before="11"/>
        <w:ind w:left="720"/>
        <w:rPr>
          <w:rFonts w:ascii="Courier New"/>
        </w:rPr>
      </w:pPr>
      <w:r w:rsidRPr="005B23AD">
        <w:rPr>
          <w:rFonts w:ascii="Courier New"/>
        </w:rPr>
        <w:t xml:space="preserve">    &gt;&gt;&gt; </w:t>
      </w:r>
      <w:proofErr w:type="spellStart"/>
      <w:r w:rsidRPr="005B23AD">
        <w:rPr>
          <w:rFonts w:ascii="Courier New"/>
        </w:rPr>
        <w:t>discovery_check</w:t>
      </w:r>
      <w:proofErr w:type="spellEnd"/>
      <w:r w:rsidRPr="005B23AD">
        <w:rPr>
          <w:rFonts w:ascii="Courier New"/>
        </w:rPr>
        <w:t xml:space="preserve">, </w:t>
      </w:r>
      <w:proofErr w:type="spellStart"/>
      <w:r w:rsidRPr="005B23AD">
        <w:rPr>
          <w:rFonts w:ascii="Courier New"/>
        </w:rPr>
        <w:t>discovery_cont</w:t>
      </w:r>
      <w:proofErr w:type="spellEnd"/>
      <w:r w:rsidRPr="005B23AD">
        <w:rPr>
          <w:rFonts w:ascii="Courier New"/>
        </w:rPr>
        <w:t xml:space="preserve"> = </w:t>
      </w:r>
      <w:proofErr w:type="spellStart"/>
      <w:proofErr w:type="gramStart"/>
      <w:r w:rsidRPr="005B23AD">
        <w:rPr>
          <w:rFonts w:ascii="Courier New"/>
        </w:rPr>
        <w:t>igem.epc.modify</w:t>
      </w:r>
      <w:proofErr w:type="gramEnd"/>
      <w:r w:rsidRPr="005B23AD">
        <w:rPr>
          <w:rFonts w:ascii="Courier New"/>
        </w:rPr>
        <w:t>.move_variables</w:t>
      </w:r>
      <w:proofErr w:type="spellEnd"/>
      <w:r w:rsidRPr="005B23AD">
        <w:rPr>
          <w:rFonts w:ascii="Courier New"/>
        </w:rPr>
        <w:t>(</w:t>
      </w:r>
    </w:p>
    <w:p w14:paraId="2F1D08A1"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spellStart"/>
      <w:r w:rsidRPr="005B23AD">
        <w:rPr>
          <w:rFonts w:ascii="Courier New"/>
        </w:rPr>
        <w:t>discovery_check</w:t>
      </w:r>
      <w:proofErr w:type="spellEnd"/>
      <w:r w:rsidRPr="005B23AD">
        <w:rPr>
          <w:rFonts w:ascii="Courier New"/>
        </w:rPr>
        <w:t>,</w:t>
      </w:r>
    </w:p>
    <w:p w14:paraId="07E0E6FA"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spellStart"/>
      <w:r w:rsidRPr="005B23AD">
        <w:rPr>
          <w:rFonts w:ascii="Courier New"/>
        </w:rPr>
        <w:t>discovery_cont</w:t>
      </w:r>
      <w:proofErr w:type="spellEnd"/>
    </w:p>
    <w:p w14:paraId="5A09BA2B"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5C9194F4" w14:textId="761AB3CF" w:rsidR="005B23AD" w:rsidRDefault="005B23AD" w:rsidP="005B23AD">
      <w:pPr>
        <w:pStyle w:val="BodyText"/>
        <w:spacing w:before="11"/>
        <w:ind w:left="720"/>
        <w:rPr>
          <w:rFonts w:ascii="Courier New"/>
        </w:rPr>
      </w:pPr>
      <w:r w:rsidRPr="005B23AD">
        <w:rPr>
          <w:rFonts w:ascii="Courier New"/>
        </w:rPr>
        <w:t xml:space="preserve">    Moved 39 variables.</w:t>
      </w:r>
    </w:p>
    <w:p w14:paraId="79710A27" w14:textId="009F610C" w:rsidR="005B23AD" w:rsidRDefault="005B23AD" w:rsidP="005B23AD">
      <w:pPr>
        <w:pStyle w:val="BodyText"/>
        <w:spacing w:before="11"/>
        <w:ind w:left="720"/>
        <w:rPr>
          <w:rFonts w:ascii="Courier New"/>
        </w:rPr>
      </w:pPr>
    </w:p>
    <w:p w14:paraId="2332C2B1" w14:textId="77777777" w:rsidR="005B23AD" w:rsidRPr="005B23AD" w:rsidRDefault="005B23AD" w:rsidP="005B23AD">
      <w:pPr>
        <w:pStyle w:val="BodyText"/>
        <w:spacing w:before="11"/>
        <w:ind w:left="720"/>
        <w:rPr>
          <w:rFonts w:ascii="Courier New"/>
        </w:rPr>
      </w:pPr>
      <w:r w:rsidRPr="005B23AD">
        <w:rPr>
          <w:rFonts w:ascii="Courier New"/>
        </w:rPr>
        <w:t xml:space="preserve">&gt;&gt;&gt; </w:t>
      </w:r>
      <w:proofErr w:type="spellStart"/>
      <w:r w:rsidRPr="005B23AD">
        <w:rPr>
          <w:rFonts w:ascii="Courier New"/>
        </w:rPr>
        <w:t>df_cat</w:t>
      </w:r>
      <w:proofErr w:type="spellEnd"/>
      <w:r w:rsidRPr="005B23AD">
        <w:rPr>
          <w:rFonts w:ascii="Courier New"/>
        </w:rPr>
        <w:t xml:space="preserve">, </w:t>
      </w:r>
      <w:proofErr w:type="spellStart"/>
      <w:r w:rsidRPr="005B23AD">
        <w:rPr>
          <w:rFonts w:ascii="Courier New"/>
        </w:rPr>
        <w:t>df_cont</w:t>
      </w:r>
      <w:proofErr w:type="spellEnd"/>
      <w:r w:rsidRPr="005B23AD">
        <w:rPr>
          <w:rFonts w:ascii="Courier New"/>
        </w:rPr>
        <w:t xml:space="preserve"> = </w:t>
      </w:r>
      <w:proofErr w:type="spellStart"/>
      <w:proofErr w:type="gramStart"/>
      <w:r w:rsidRPr="005B23AD">
        <w:rPr>
          <w:rFonts w:ascii="Courier New"/>
        </w:rPr>
        <w:t>igem.epc.modify</w:t>
      </w:r>
      <w:proofErr w:type="gramEnd"/>
      <w:r w:rsidRPr="005B23AD">
        <w:rPr>
          <w:rFonts w:ascii="Courier New"/>
        </w:rPr>
        <w:t>.move_variables</w:t>
      </w:r>
      <w:proofErr w:type="spellEnd"/>
      <w:r w:rsidRPr="005B23AD">
        <w:rPr>
          <w:rFonts w:ascii="Courier New"/>
        </w:rPr>
        <w:t>(</w:t>
      </w:r>
    </w:p>
    <w:p w14:paraId="6D63C156"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spellStart"/>
      <w:r w:rsidRPr="005B23AD">
        <w:rPr>
          <w:rFonts w:ascii="Courier New"/>
        </w:rPr>
        <w:t>df_cat</w:t>
      </w:r>
      <w:proofErr w:type="spellEnd"/>
      <w:r w:rsidRPr="005B23AD">
        <w:rPr>
          <w:rFonts w:ascii="Courier New"/>
        </w:rPr>
        <w:t xml:space="preserve">, </w:t>
      </w:r>
      <w:proofErr w:type="spellStart"/>
      <w:r w:rsidRPr="005B23AD">
        <w:rPr>
          <w:rFonts w:ascii="Courier New"/>
        </w:rPr>
        <w:t>df_cont</w:t>
      </w:r>
      <w:proofErr w:type="spellEnd"/>
      <w:r w:rsidRPr="005B23AD">
        <w:rPr>
          <w:rFonts w:ascii="Courier New"/>
        </w:rPr>
        <w:t>,</w:t>
      </w:r>
    </w:p>
    <w:p w14:paraId="26FCF38F" w14:textId="77777777" w:rsidR="005B23AD" w:rsidRPr="005B23AD" w:rsidRDefault="005B23AD" w:rsidP="005B23AD">
      <w:pPr>
        <w:pStyle w:val="BodyText"/>
        <w:spacing w:before="11"/>
        <w:ind w:left="720"/>
        <w:rPr>
          <w:rFonts w:ascii="Courier New"/>
        </w:rPr>
      </w:pPr>
      <w:r w:rsidRPr="005B23AD">
        <w:rPr>
          <w:rFonts w:ascii="Courier New"/>
        </w:rPr>
        <w:t xml:space="preserve">                 only</w:t>
      </w:r>
      <w:proofErr w:type="gramStart"/>
      <w:r w:rsidRPr="005B23AD">
        <w:rPr>
          <w:rFonts w:ascii="Courier New"/>
        </w:rPr>
        <w:t>=[</w:t>
      </w:r>
      <w:proofErr w:type="gramEnd"/>
      <w:r w:rsidRPr="005B23AD">
        <w:rPr>
          <w:rFonts w:ascii="Courier New"/>
        </w:rPr>
        <w:t>"DRD350AQ", "DRD350DQ", "DRD350GQ"]</w:t>
      </w:r>
    </w:p>
    <w:p w14:paraId="51187D67"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338FCB0F" w14:textId="77777777" w:rsidR="005B23AD" w:rsidRPr="005B23AD" w:rsidRDefault="005B23AD" w:rsidP="005B23AD">
      <w:pPr>
        <w:pStyle w:val="BodyText"/>
        <w:spacing w:before="11"/>
        <w:ind w:left="720"/>
        <w:rPr>
          <w:rFonts w:ascii="Courier New"/>
        </w:rPr>
      </w:pPr>
      <w:r w:rsidRPr="005B23AD">
        <w:rPr>
          <w:rFonts w:ascii="Courier New"/>
        </w:rPr>
        <w:t xml:space="preserve">    Moved 3 variables.</w:t>
      </w:r>
    </w:p>
    <w:p w14:paraId="2E6DD4D8" w14:textId="22EEBBF1" w:rsidR="005B23AD" w:rsidRPr="005B23AD" w:rsidRDefault="005B23AD" w:rsidP="005B23AD">
      <w:pPr>
        <w:pStyle w:val="BodyText"/>
        <w:spacing w:before="11"/>
        <w:ind w:left="720"/>
        <w:rPr>
          <w:rFonts w:ascii="Courier New"/>
        </w:rPr>
      </w:pPr>
      <w:r w:rsidRPr="005B23AD">
        <w:rPr>
          <w:rFonts w:ascii="Courier New"/>
        </w:rPr>
        <w:t xml:space="preserve">&gt;&gt;&gt; </w:t>
      </w:r>
      <w:proofErr w:type="spellStart"/>
      <w:r w:rsidRPr="005B23AD">
        <w:rPr>
          <w:rFonts w:ascii="Courier New"/>
        </w:rPr>
        <w:t>discovery_check</w:t>
      </w:r>
      <w:proofErr w:type="spellEnd"/>
      <w:r w:rsidRPr="005B23AD">
        <w:rPr>
          <w:rFonts w:ascii="Courier New"/>
        </w:rPr>
        <w:t xml:space="preserve">, </w:t>
      </w:r>
      <w:proofErr w:type="spellStart"/>
      <w:r w:rsidRPr="005B23AD">
        <w:rPr>
          <w:rFonts w:ascii="Courier New"/>
        </w:rPr>
        <w:t>discovery_cont</w:t>
      </w:r>
      <w:proofErr w:type="spellEnd"/>
      <w:r w:rsidRPr="005B23AD">
        <w:rPr>
          <w:rFonts w:ascii="Courier New"/>
        </w:rPr>
        <w:t xml:space="preserve"> = </w:t>
      </w:r>
      <w:proofErr w:type="spellStart"/>
      <w:proofErr w:type="gramStart"/>
      <w:r w:rsidRPr="005B23AD">
        <w:rPr>
          <w:rFonts w:ascii="Courier New"/>
        </w:rPr>
        <w:t>igem.epc.modify</w:t>
      </w:r>
      <w:proofErr w:type="gramEnd"/>
      <w:r w:rsidRPr="005B23AD">
        <w:rPr>
          <w:rFonts w:ascii="Courier New"/>
        </w:rPr>
        <w:t>.move_variables</w:t>
      </w:r>
      <w:proofErr w:type="spellEnd"/>
      <w:r w:rsidRPr="005B23AD">
        <w:rPr>
          <w:rFonts w:ascii="Courier New"/>
        </w:rPr>
        <w:t>(</w:t>
      </w:r>
    </w:p>
    <w:p w14:paraId="468B2681"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spellStart"/>
      <w:r w:rsidRPr="005B23AD">
        <w:rPr>
          <w:rFonts w:ascii="Courier New"/>
        </w:rPr>
        <w:t>discovery_check</w:t>
      </w:r>
      <w:proofErr w:type="spellEnd"/>
      <w:r w:rsidRPr="005B23AD">
        <w:rPr>
          <w:rFonts w:ascii="Courier New"/>
        </w:rPr>
        <w:t>,</w:t>
      </w:r>
    </w:p>
    <w:p w14:paraId="6350FA01"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spellStart"/>
      <w:r w:rsidRPr="005B23AD">
        <w:rPr>
          <w:rFonts w:ascii="Courier New"/>
        </w:rPr>
        <w:t>discovery_cont</w:t>
      </w:r>
      <w:proofErr w:type="spellEnd"/>
    </w:p>
    <w:p w14:paraId="3493DBB8"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7D5ACBF8" w14:textId="3BACDF92" w:rsidR="005B23AD" w:rsidRDefault="005B23AD" w:rsidP="005B23AD">
      <w:pPr>
        <w:pStyle w:val="BodyText"/>
        <w:spacing w:before="11"/>
        <w:ind w:left="720"/>
        <w:rPr>
          <w:rFonts w:ascii="Courier New"/>
        </w:rPr>
      </w:pPr>
      <w:r w:rsidRPr="005B23AD">
        <w:rPr>
          <w:rFonts w:ascii="Courier New"/>
        </w:rPr>
        <w:t xml:space="preserve">    Moved 39 variables.</w:t>
      </w:r>
    </w:p>
    <w:p w14:paraId="7209C7C4" w14:textId="7C41A156" w:rsidR="005B23AD" w:rsidRDefault="005B23AD" w:rsidP="005B23AD">
      <w:pPr>
        <w:pStyle w:val="BodyText"/>
        <w:spacing w:before="11"/>
        <w:ind w:left="720"/>
        <w:rPr>
          <w:rFonts w:ascii="Courier New"/>
        </w:rPr>
      </w:pPr>
    </w:p>
    <w:p w14:paraId="62D2EF13" w14:textId="77777777" w:rsidR="005B23AD" w:rsidRPr="005B23AD" w:rsidRDefault="005B23AD" w:rsidP="005B23AD">
      <w:pPr>
        <w:pStyle w:val="BodyText"/>
        <w:spacing w:before="11"/>
        <w:ind w:left="720"/>
        <w:rPr>
          <w:rFonts w:ascii="Courier New"/>
        </w:rPr>
      </w:pPr>
      <w:r w:rsidRPr="005B23AD">
        <w:rPr>
          <w:rFonts w:ascii="Courier New"/>
        </w:rPr>
        <w:t xml:space="preserve">&gt;&gt;&gt; </w:t>
      </w:r>
      <w:proofErr w:type="spellStart"/>
      <w:r w:rsidRPr="005B23AD">
        <w:rPr>
          <w:rFonts w:ascii="Courier New"/>
        </w:rPr>
        <w:t>nhanes_rm_outliers</w:t>
      </w:r>
      <w:proofErr w:type="spellEnd"/>
      <w:r w:rsidRPr="005B23AD">
        <w:rPr>
          <w:rFonts w:ascii="Courier New"/>
        </w:rPr>
        <w:t xml:space="preserve"> = </w:t>
      </w:r>
      <w:proofErr w:type="spellStart"/>
      <w:proofErr w:type="gramStart"/>
      <w:r w:rsidRPr="005B23AD">
        <w:rPr>
          <w:rFonts w:ascii="Courier New"/>
        </w:rPr>
        <w:t>igem.epc.modify</w:t>
      </w:r>
      <w:proofErr w:type="gramEnd"/>
      <w:r w:rsidRPr="005B23AD">
        <w:rPr>
          <w:rFonts w:ascii="Courier New"/>
        </w:rPr>
        <w:t>.remove_outliers</w:t>
      </w:r>
      <w:proofErr w:type="spellEnd"/>
      <w:r w:rsidRPr="005B23AD">
        <w:rPr>
          <w:rFonts w:ascii="Courier New"/>
        </w:rPr>
        <w:t>(</w:t>
      </w:r>
    </w:p>
    <w:p w14:paraId="512A933B"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spellStart"/>
      <w:r w:rsidRPr="005B23AD">
        <w:rPr>
          <w:rFonts w:ascii="Courier New"/>
        </w:rPr>
        <w:t>nhanes</w:t>
      </w:r>
      <w:proofErr w:type="spellEnd"/>
      <w:r w:rsidRPr="005B23AD">
        <w:rPr>
          <w:rFonts w:ascii="Courier New"/>
        </w:rPr>
        <w:t>,</w:t>
      </w:r>
    </w:p>
    <w:p w14:paraId="695F0FE1" w14:textId="77777777" w:rsidR="005B23AD" w:rsidRPr="005B23AD" w:rsidRDefault="005B23AD" w:rsidP="005B23AD">
      <w:pPr>
        <w:pStyle w:val="BodyText"/>
        <w:spacing w:before="11"/>
        <w:ind w:left="720"/>
        <w:rPr>
          <w:rFonts w:ascii="Courier New"/>
        </w:rPr>
      </w:pPr>
      <w:r w:rsidRPr="005B23AD">
        <w:rPr>
          <w:rFonts w:ascii="Courier New"/>
        </w:rPr>
        <w:t xml:space="preserve">                method='</w:t>
      </w:r>
      <w:proofErr w:type="spellStart"/>
      <w:r w:rsidRPr="005B23AD">
        <w:rPr>
          <w:rFonts w:ascii="Courier New"/>
        </w:rPr>
        <w:t>iqr</w:t>
      </w:r>
      <w:proofErr w:type="spellEnd"/>
      <w:r w:rsidRPr="005B23AD">
        <w:rPr>
          <w:rFonts w:ascii="Courier New"/>
        </w:rPr>
        <w:t>',</w:t>
      </w:r>
    </w:p>
    <w:p w14:paraId="7EF11595" w14:textId="77777777" w:rsidR="005B23AD" w:rsidRPr="005B23AD" w:rsidRDefault="005B23AD" w:rsidP="005B23AD">
      <w:pPr>
        <w:pStyle w:val="BodyText"/>
        <w:spacing w:before="11"/>
        <w:ind w:left="720"/>
        <w:rPr>
          <w:rFonts w:ascii="Courier New"/>
        </w:rPr>
      </w:pPr>
      <w:r w:rsidRPr="005B23AD">
        <w:rPr>
          <w:rFonts w:ascii="Courier New"/>
        </w:rPr>
        <w:t xml:space="preserve">                cutoff=1.5,</w:t>
      </w:r>
    </w:p>
    <w:p w14:paraId="01D5F616" w14:textId="77777777" w:rsidR="005B23AD" w:rsidRPr="005B23AD" w:rsidRDefault="005B23AD" w:rsidP="005B23AD">
      <w:pPr>
        <w:pStyle w:val="BodyText"/>
        <w:spacing w:before="11"/>
        <w:ind w:left="720"/>
        <w:rPr>
          <w:rFonts w:ascii="Courier New"/>
        </w:rPr>
      </w:pPr>
      <w:r w:rsidRPr="005B23AD">
        <w:rPr>
          <w:rFonts w:ascii="Courier New"/>
        </w:rPr>
        <w:t xml:space="preserve">                only</w:t>
      </w:r>
      <w:proofErr w:type="gramStart"/>
      <w:r w:rsidRPr="005B23AD">
        <w:rPr>
          <w:rFonts w:ascii="Courier New"/>
        </w:rPr>
        <w:t>=[</w:t>
      </w:r>
      <w:proofErr w:type="gramEnd"/>
      <w:r w:rsidRPr="005B23AD">
        <w:rPr>
          <w:rFonts w:ascii="Courier New"/>
        </w:rPr>
        <w:t>'DR1TVB1',</w:t>
      </w:r>
    </w:p>
    <w:p w14:paraId="084E4E56" w14:textId="77777777" w:rsidR="005B23AD" w:rsidRPr="005B23AD" w:rsidRDefault="005B23AD" w:rsidP="005B23AD">
      <w:pPr>
        <w:pStyle w:val="BodyText"/>
        <w:spacing w:before="11"/>
        <w:ind w:left="720"/>
        <w:rPr>
          <w:rFonts w:ascii="Courier New"/>
        </w:rPr>
      </w:pPr>
      <w:r w:rsidRPr="005B23AD">
        <w:rPr>
          <w:rFonts w:ascii="Courier New"/>
        </w:rPr>
        <w:t xml:space="preserve">                'URXP07',</w:t>
      </w:r>
    </w:p>
    <w:p w14:paraId="3F1FF064" w14:textId="77777777" w:rsidR="005B23AD" w:rsidRPr="005B23AD" w:rsidRDefault="005B23AD" w:rsidP="005B23AD">
      <w:pPr>
        <w:pStyle w:val="BodyText"/>
        <w:spacing w:before="11"/>
        <w:ind w:left="720"/>
        <w:rPr>
          <w:rFonts w:ascii="Courier New"/>
        </w:rPr>
      </w:pPr>
      <w:r w:rsidRPr="005B23AD">
        <w:rPr>
          <w:rFonts w:ascii="Courier New"/>
        </w:rPr>
        <w:t xml:space="preserve">                'SMQ077']</w:t>
      </w:r>
    </w:p>
    <w:p w14:paraId="4756112C"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4BDDA245"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10A71061" w14:textId="77777777" w:rsidR="005B23AD" w:rsidRPr="005B23AD" w:rsidRDefault="005B23AD" w:rsidP="005B23AD">
      <w:pPr>
        <w:pStyle w:val="BodyText"/>
        <w:spacing w:before="11"/>
        <w:ind w:left="720"/>
        <w:rPr>
          <w:rFonts w:ascii="Courier New"/>
        </w:rPr>
      </w:pPr>
      <w:r w:rsidRPr="005B23AD">
        <w:rPr>
          <w:rFonts w:ascii="Courier New"/>
        </w:rPr>
        <w:t xml:space="preserve">    Running </w:t>
      </w:r>
      <w:proofErr w:type="spellStart"/>
      <w:r w:rsidRPr="005B23AD">
        <w:rPr>
          <w:rFonts w:ascii="Courier New"/>
        </w:rPr>
        <w:t>remove_outliers</w:t>
      </w:r>
      <w:proofErr w:type="spellEnd"/>
    </w:p>
    <w:p w14:paraId="742C0E82"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5935970C" w14:textId="77777777" w:rsidR="005B23AD" w:rsidRPr="005B23AD" w:rsidRDefault="005B23AD" w:rsidP="005B23AD">
      <w:pPr>
        <w:pStyle w:val="BodyText"/>
        <w:spacing w:before="11"/>
        <w:ind w:left="720"/>
        <w:rPr>
          <w:rFonts w:ascii="Courier New"/>
        </w:rPr>
      </w:pPr>
      <w:r w:rsidRPr="005B23AD">
        <w:rPr>
          <w:rFonts w:ascii="Courier New"/>
        </w:rPr>
        <w:t xml:space="preserve">    WARNING: 36 variables need to be categorized into a type manually</w:t>
      </w:r>
    </w:p>
    <w:p w14:paraId="77F09115" w14:textId="77777777" w:rsidR="005B23AD" w:rsidRPr="005B23AD" w:rsidRDefault="005B23AD" w:rsidP="005B23AD">
      <w:pPr>
        <w:pStyle w:val="BodyText"/>
        <w:spacing w:before="11"/>
        <w:ind w:left="720"/>
        <w:rPr>
          <w:rFonts w:ascii="Courier New"/>
        </w:rPr>
      </w:pPr>
      <w:r w:rsidRPr="005B23AD">
        <w:rPr>
          <w:rFonts w:ascii="Courier New"/>
        </w:rPr>
        <w:t xml:space="preserve">    Removing outliers from 2 continuous variables with values &lt; 1st Quartile -</w:t>
      </w:r>
    </w:p>
    <w:p w14:paraId="62FAB7C8" w14:textId="77777777" w:rsidR="005B23AD" w:rsidRPr="005B23AD" w:rsidRDefault="005B23AD" w:rsidP="005B23AD">
      <w:pPr>
        <w:pStyle w:val="BodyText"/>
        <w:spacing w:before="11"/>
        <w:ind w:left="720"/>
        <w:rPr>
          <w:rFonts w:ascii="Courier New"/>
        </w:rPr>
      </w:pPr>
      <w:r w:rsidRPr="005B23AD">
        <w:rPr>
          <w:rFonts w:ascii="Courier New"/>
        </w:rPr>
        <w:t xml:space="preserve">            (1.5 * IQR) or &gt; 3rd quartile + (1.5 * IQR)</w:t>
      </w:r>
    </w:p>
    <w:p w14:paraId="476955E3" w14:textId="77777777" w:rsidR="005B23AD" w:rsidRPr="005B23AD" w:rsidRDefault="005B23AD" w:rsidP="005B23AD">
      <w:pPr>
        <w:pStyle w:val="BodyText"/>
        <w:spacing w:before="11"/>
        <w:ind w:left="720"/>
        <w:rPr>
          <w:rFonts w:ascii="Courier New"/>
        </w:rPr>
      </w:pPr>
      <w:r w:rsidRPr="005B23AD">
        <w:rPr>
          <w:rFonts w:ascii="Courier New"/>
        </w:rPr>
        <w:t xml:space="preserve">            Removed 0 low and 430 high IQR outliers from URXP07</w:t>
      </w:r>
    </w:p>
    <w:p w14:paraId="2F10C453"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gramStart"/>
      <w:r w:rsidRPr="005B23AD">
        <w:rPr>
          <w:rFonts w:ascii="Courier New"/>
        </w:rPr>
        <w:t>outside</w:t>
      </w:r>
      <w:proofErr w:type="gramEnd"/>
      <w:r w:rsidRPr="005B23AD">
        <w:rPr>
          <w:rFonts w:ascii="Courier New"/>
        </w:rPr>
        <w:t xml:space="preserve"> -153.55 to 341.25)</w:t>
      </w:r>
    </w:p>
    <w:p w14:paraId="31487C58" w14:textId="77777777" w:rsidR="005B23AD" w:rsidRPr="005B23AD" w:rsidRDefault="005B23AD" w:rsidP="005B23AD">
      <w:pPr>
        <w:pStyle w:val="BodyText"/>
        <w:spacing w:before="11"/>
        <w:ind w:left="720"/>
        <w:rPr>
          <w:rFonts w:ascii="Courier New"/>
        </w:rPr>
      </w:pPr>
      <w:r w:rsidRPr="005B23AD">
        <w:rPr>
          <w:rFonts w:ascii="Courier New"/>
        </w:rPr>
        <w:t xml:space="preserve">            Removed 0 low and 730 high IQR outliers from DR1TVB1</w:t>
      </w:r>
    </w:p>
    <w:p w14:paraId="44D70DCA"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gramStart"/>
      <w:r w:rsidRPr="005B23AD">
        <w:rPr>
          <w:rFonts w:ascii="Courier New"/>
        </w:rPr>
        <w:t>outside</w:t>
      </w:r>
      <w:proofErr w:type="gramEnd"/>
      <w:r w:rsidRPr="005B23AD">
        <w:rPr>
          <w:rFonts w:ascii="Courier New"/>
        </w:rPr>
        <w:t xml:space="preserve"> -0.47 to 3.48)</w:t>
      </w:r>
    </w:p>
    <w:p w14:paraId="0938E5B6" w14:textId="77777777" w:rsidR="005B23AD" w:rsidRPr="005B23AD" w:rsidRDefault="005B23AD" w:rsidP="005B23AD">
      <w:pPr>
        <w:pStyle w:val="BodyText"/>
        <w:spacing w:before="11"/>
        <w:ind w:left="720"/>
        <w:rPr>
          <w:rFonts w:ascii="Courier New"/>
        </w:rPr>
      </w:pPr>
    </w:p>
    <w:p w14:paraId="66D13D19" w14:textId="77777777" w:rsidR="005B23AD" w:rsidRPr="005B23AD" w:rsidRDefault="005B23AD" w:rsidP="005B23AD">
      <w:pPr>
        <w:pStyle w:val="BodyText"/>
        <w:spacing w:before="11"/>
        <w:ind w:left="720"/>
        <w:rPr>
          <w:rFonts w:ascii="Courier New"/>
        </w:rPr>
      </w:pPr>
      <w:r w:rsidRPr="005B23AD">
        <w:rPr>
          <w:rFonts w:ascii="Courier New"/>
        </w:rPr>
        <w:t xml:space="preserve">    &gt;&gt;&gt; </w:t>
      </w:r>
      <w:proofErr w:type="spellStart"/>
      <w:r w:rsidRPr="005B23AD">
        <w:rPr>
          <w:rFonts w:ascii="Courier New"/>
        </w:rPr>
        <w:t>nhanes_rm_outliers</w:t>
      </w:r>
      <w:proofErr w:type="spellEnd"/>
      <w:r w:rsidRPr="005B23AD">
        <w:rPr>
          <w:rFonts w:ascii="Courier New"/>
        </w:rPr>
        <w:t xml:space="preserve"> = </w:t>
      </w:r>
      <w:proofErr w:type="spellStart"/>
      <w:proofErr w:type="gramStart"/>
      <w:r w:rsidRPr="005B23AD">
        <w:rPr>
          <w:rFonts w:ascii="Courier New"/>
        </w:rPr>
        <w:t>igem.epc.modify</w:t>
      </w:r>
      <w:proofErr w:type="gramEnd"/>
      <w:r w:rsidRPr="005B23AD">
        <w:rPr>
          <w:rFonts w:ascii="Courier New"/>
        </w:rPr>
        <w:t>.remove_outliers</w:t>
      </w:r>
      <w:proofErr w:type="spellEnd"/>
      <w:r w:rsidRPr="005B23AD">
        <w:rPr>
          <w:rFonts w:ascii="Courier New"/>
        </w:rPr>
        <w:t>(</w:t>
      </w:r>
    </w:p>
    <w:p w14:paraId="0421DAF3"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spellStart"/>
      <w:r w:rsidRPr="005B23AD">
        <w:rPr>
          <w:rFonts w:ascii="Courier New"/>
        </w:rPr>
        <w:t>nhanes</w:t>
      </w:r>
      <w:proofErr w:type="spellEnd"/>
      <w:r w:rsidRPr="005B23AD">
        <w:rPr>
          <w:rFonts w:ascii="Courier New"/>
        </w:rPr>
        <w:t>,</w:t>
      </w:r>
    </w:p>
    <w:p w14:paraId="21D96137" w14:textId="77777777" w:rsidR="005B23AD" w:rsidRPr="005B23AD" w:rsidRDefault="005B23AD" w:rsidP="005B23AD">
      <w:pPr>
        <w:pStyle w:val="BodyText"/>
        <w:spacing w:before="11"/>
        <w:ind w:left="720"/>
        <w:rPr>
          <w:rFonts w:ascii="Courier New"/>
        </w:rPr>
      </w:pPr>
      <w:r w:rsidRPr="005B23AD">
        <w:rPr>
          <w:rFonts w:ascii="Courier New"/>
        </w:rPr>
        <w:t xml:space="preserve">                only</w:t>
      </w:r>
      <w:proofErr w:type="gramStart"/>
      <w:r w:rsidRPr="005B23AD">
        <w:rPr>
          <w:rFonts w:ascii="Courier New"/>
        </w:rPr>
        <w:t>=[</w:t>
      </w:r>
      <w:proofErr w:type="gramEnd"/>
      <w:r w:rsidRPr="005B23AD">
        <w:rPr>
          <w:rFonts w:ascii="Courier New"/>
        </w:rPr>
        <w:t>'DR1TVB1',</w:t>
      </w:r>
    </w:p>
    <w:p w14:paraId="2B7332A7" w14:textId="77777777" w:rsidR="005B23AD" w:rsidRPr="005B23AD" w:rsidRDefault="005B23AD" w:rsidP="005B23AD">
      <w:pPr>
        <w:pStyle w:val="BodyText"/>
        <w:spacing w:before="11"/>
        <w:ind w:left="720"/>
        <w:rPr>
          <w:rFonts w:ascii="Courier New"/>
        </w:rPr>
      </w:pPr>
      <w:r w:rsidRPr="005B23AD">
        <w:rPr>
          <w:rFonts w:ascii="Courier New"/>
        </w:rPr>
        <w:t xml:space="preserve">                'URXP07']</w:t>
      </w:r>
    </w:p>
    <w:p w14:paraId="7D6B08EE"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0E42919E"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2AD91751" w14:textId="77777777" w:rsidR="005B23AD" w:rsidRPr="005B23AD" w:rsidRDefault="005B23AD" w:rsidP="005B23AD">
      <w:pPr>
        <w:pStyle w:val="BodyText"/>
        <w:spacing w:before="11"/>
        <w:ind w:left="720"/>
        <w:rPr>
          <w:rFonts w:ascii="Courier New"/>
        </w:rPr>
      </w:pPr>
      <w:r w:rsidRPr="005B23AD">
        <w:rPr>
          <w:rFonts w:ascii="Courier New"/>
        </w:rPr>
        <w:t xml:space="preserve">    Running </w:t>
      </w:r>
      <w:proofErr w:type="spellStart"/>
      <w:r w:rsidRPr="005B23AD">
        <w:rPr>
          <w:rFonts w:ascii="Courier New"/>
        </w:rPr>
        <w:t>remove_outliers</w:t>
      </w:r>
      <w:proofErr w:type="spellEnd"/>
    </w:p>
    <w:p w14:paraId="65604BC0"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3A46EFF9" w14:textId="77777777" w:rsidR="005B23AD" w:rsidRPr="005B23AD" w:rsidRDefault="005B23AD" w:rsidP="005B23AD">
      <w:pPr>
        <w:pStyle w:val="BodyText"/>
        <w:spacing w:before="11"/>
        <w:ind w:left="720"/>
        <w:rPr>
          <w:rFonts w:ascii="Courier New"/>
        </w:rPr>
      </w:pPr>
      <w:r w:rsidRPr="005B23AD">
        <w:rPr>
          <w:rFonts w:ascii="Courier New"/>
        </w:rPr>
        <w:t xml:space="preserve">    WARNING: 36 variables need to be categorized into a type manually</w:t>
      </w:r>
    </w:p>
    <w:p w14:paraId="4E70FA86" w14:textId="77777777" w:rsidR="005B23AD" w:rsidRPr="005B23AD" w:rsidRDefault="005B23AD" w:rsidP="005B23AD">
      <w:pPr>
        <w:pStyle w:val="BodyText"/>
        <w:spacing w:before="11"/>
        <w:ind w:left="720"/>
        <w:rPr>
          <w:rFonts w:ascii="Courier New"/>
        </w:rPr>
      </w:pPr>
      <w:r w:rsidRPr="005B23AD">
        <w:rPr>
          <w:rFonts w:ascii="Courier New"/>
        </w:rPr>
        <w:t xml:space="preserve">    Removing outliers from 2 continuous variables with values more than 3</w:t>
      </w:r>
    </w:p>
    <w:p w14:paraId="5F47C311" w14:textId="77777777" w:rsidR="005B23AD" w:rsidRPr="005B23AD" w:rsidRDefault="005B23AD" w:rsidP="005B23AD">
      <w:pPr>
        <w:pStyle w:val="BodyText"/>
        <w:spacing w:before="11"/>
        <w:ind w:left="720"/>
        <w:rPr>
          <w:rFonts w:ascii="Courier New"/>
        </w:rPr>
      </w:pPr>
      <w:r w:rsidRPr="005B23AD">
        <w:rPr>
          <w:rFonts w:ascii="Courier New"/>
        </w:rPr>
        <w:t xml:space="preserve">            standard deviations from the mean</w:t>
      </w:r>
    </w:p>
    <w:p w14:paraId="5F133B97" w14:textId="77777777" w:rsidR="005B23AD" w:rsidRPr="005B23AD" w:rsidRDefault="005B23AD" w:rsidP="005B23AD">
      <w:pPr>
        <w:pStyle w:val="BodyText"/>
        <w:spacing w:before="11"/>
        <w:ind w:left="720"/>
        <w:rPr>
          <w:rFonts w:ascii="Courier New"/>
        </w:rPr>
      </w:pPr>
      <w:r w:rsidRPr="005B23AD">
        <w:rPr>
          <w:rFonts w:ascii="Courier New"/>
        </w:rPr>
        <w:t xml:space="preserve">            Removed 0 low and 42 high gaussian outliers from URXP07</w:t>
      </w:r>
    </w:p>
    <w:p w14:paraId="7FE1F694"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gramStart"/>
      <w:r w:rsidRPr="005B23AD">
        <w:rPr>
          <w:rFonts w:ascii="Courier New"/>
        </w:rPr>
        <w:t>outside</w:t>
      </w:r>
      <w:proofErr w:type="gramEnd"/>
      <w:r w:rsidRPr="005B23AD">
        <w:rPr>
          <w:rFonts w:ascii="Courier New"/>
        </w:rPr>
        <w:t xml:space="preserve"> -1,194.83 to 1,508.13)</w:t>
      </w:r>
    </w:p>
    <w:p w14:paraId="1ABD8D18" w14:textId="77777777" w:rsidR="005B23AD" w:rsidRPr="005B23AD" w:rsidRDefault="005B23AD" w:rsidP="005B23AD">
      <w:pPr>
        <w:pStyle w:val="BodyText"/>
        <w:spacing w:before="11"/>
        <w:ind w:left="720"/>
        <w:rPr>
          <w:rFonts w:ascii="Courier New"/>
        </w:rPr>
      </w:pPr>
      <w:r w:rsidRPr="005B23AD">
        <w:rPr>
          <w:rFonts w:ascii="Courier New"/>
        </w:rPr>
        <w:t xml:space="preserve">            Removed 0 low and 301 high gaussian outliers from DR1TVB1</w:t>
      </w:r>
    </w:p>
    <w:p w14:paraId="7CD7593F" w14:textId="012B7EB3" w:rsidR="005B23AD" w:rsidRDefault="005B23AD" w:rsidP="005B23AD">
      <w:pPr>
        <w:pStyle w:val="BodyText"/>
        <w:spacing w:before="11"/>
        <w:ind w:left="720"/>
        <w:rPr>
          <w:rFonts w:ascii="Courier New"/>
        </w:rPr>
      </w:pPr>
      <w:r w:rsidRPr="005B23AD">
        <w:rPr>
          <w:rFonts w:ascii="Courier New"/>
        </w:rPr>
        <w:t xml:space="preserve">                (</w:t>
      </w:r>
      <w:proofErr w:type="gramStart"/>
      <w:r w:rsidRPr="005B23AD">
        <w:rPr>
          <w:rFonts w:ascii="Courier New"/>
        </w:rPr>
        <w:t>outside</w:t>
      </w:r>
      <w:proofErr w:type="gramEnd"/>
      <w:r w:rsidRPr="005B23AD">
        <w:rPr>
          <w:rFonts w:ascii="Courier New"/>
        </w:rPr>
        <w:t xml:space="preserve"> -1.06 to 4.27)</w:t>
      </w:r>
    </w:p>
    <w:p w14:paraId="7CA83E6A" w14:textId="5D6F5AD9" w:rsidR="005B23AD" w:rsidRDefault="005B23AD" w:rsidP="005B23AD">
      <w:pPr>
        <w:pStyle w:val="BodyText"/>
        <w:spacing w:before="11"/>
        <w:ind w:left="720"/>
        <w:rPr>
          <w:rFonts w:ascii="Courier New"/>
        </w:rPr>
      </w:pPr>
    </w:p>
    <w:p w14:paraId="57CD08E0" w14:textId="77777777" w:rsidR="005B23AD" w:rsidRPr="005B23AD" w:rsidRDefault="005B23AD" w:rsidP="005B23AD">
      <w:pPr>
        <w:pStyle w:val="BodyText"/>
        <w:spacing w:before="11"/>
        <w:ind w:left="720"/>
        <w:rPr>
          <w:rFonts w:ascii="Courier New"/>
        </w:rPr>
      </w:pPr>
      <w:r w:rsidRPr="005B23AD">
        <w:rPr>
          <w:rFonts w:ascii="Courier New"/>
        </w:rPr>
        <w:t xml:space="preserve">&gt;&gt;&gt; </w:t>
      </w:r>
      <w:proofErr w:type="spellStart"/>
      <w:r w:rsidRPr="005B23AD">
        <w:rPr>
          <w:rFonts w:ascii="Courier New"/>
        </w:rPr>
        <w:t>nhanes_filtered</w:t>
      </w:r>
      <w:proofErr w:type="spellEnd"/>
      <w:r w:rsidRPr="005B23AD">
        <w:rPr>
          <w:rFonts w:ascii="Courier New"/>
        </w:rPr>
        <w:t xml:space="preserve"> = </w:t>
      </w:r>
      <w:proofErr w:type="spellStart"/>
      <w:proofErr w:type="gramStart"/>
      <w:r w:rsidRPr="005B23AD">
        <w:rPr>
          <w:rFonts w:ascii="Courier New"/>
        </w:rPr>
        <w:t>igem.epc.modify</w:t>
      </w:r>
      <w:proofErr w:type="gramEnd"/>
      <w:r w:rsidRPr="005B23AD">
        <w:rPr>
          <w:rFonts w:ascii="Courier New"/>
        </w:rPr>
        <w:t>.rowfilter_incomplete_obs</w:t>
      </w:r>
      <w:proofErr w:type="spellEnd"/>
      <w:r w:rsidRPr="005B23AD">
        <w:rPr>
          <w:rFonts w:ascii="Courier New"/>
        </w:rPr>
        <w:t>(</w:t>
      </w:r>
    </w:p>
    <w:p w14:paraId="6FDA566F"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spellStart"/>
      <w:r w:rsidRPr="005B23AD">
        <w:rPr>
          <w:rFonts w:ascii="Courier New"/>
        </w:rPr>
        <w:t>nhanes</w:t>
      </w:r>
      <w:proofErr w:type="spellEnd"/>
      <w:r w:rsidRPr="005B23AD">
        <w:rPr>
          <w:rFonts w:ascii="Courier New"/>
        </w:rPr>
        <w:t>,</w:t>
      </w:r>
    </w:p>
    <w:p w14:paraId="2632D118" w14:textId="77777777" w:rsidR="005B23AD" w:rsidRPr="005B23AD" w:rsidRDefault="005B23AD" w:rsidP="005B23AD">
      <w:pPr>
        <w:pStyle w:val="BodyText"/>
        <w:spacing w:before="11"/>
        <w:ind w:left="720"/>
        <w:rPr>
          <w:rFonts w:ascii="Courier New"/>
        </w:rPr>
      </w:pPr>
      <w:r w:rsidRPr="005B23AD">
        <w:rPr>
          <w:rFonts w:ascii="Courier New"/>
        </w:rPr>
        <w:t xml:space="preserve">                    only=[outcome] + covariates</w:t>
      </w:r>
    </w:p>
    <w:p w14:paraId="068C476F"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4E9D2C43"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7EB7F65B" w14:textId="77777777" w:rsidR="005B23AD" w:rsidRPr="005B23AD" w:rsidRDefault="005B23AD" w:rsidP="005B23AD">
      <w:pPr>
        <w:pStyle w:val="BodyText"/>
        <w:spacing w:before="11"/>
        <w:ind w:left="720"/>
        <w:rPr>
          <w:rFonts w:ascii="Courier New"/>
        </w:rPr>
      </w:pPr>
      <w:r w:rsidRPr="005B23AD">
        <w:rPr>
          <w:rFonts w:ascii="Courier New"/>
        </w:rPr>
        <w:t xml:space="preserve">    Running </w:t>
      </w:r>
      <w:proofErr w:type="spellStart"/>
      <w:r w:rsidRPr="005B23AD">
        <w:rPr>
          <w:rFonts w:ascii="Courier New"/>
        </w:rPr>
        <w:t>rowfilter_incomplete_obs</w:t>
      </w:r>
      <w:proofErr w:type="spellEnd"/>
    </w:p>
    <w:p w14:paraId="7272F019"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13FD2342" w14:textId="35150856" w:rsidR="005B23AD" w:rsidRDefault="005B23AD" w:rsidP="005B23AD">
      <w:pPr>
        <w:pStyle w:val="BodyText"/>
        <w:spacing w:before="11"/>
        <w:ind w:left="720"/>
        <w:rPr>
          <w:rFonts w:ascii="Courier New"/>
        </w:rPr>
      </w:pPr>
      <w:r w:rsidRPr="005B23AD">
        <w:rPr>
          <w:rFonts w:ascii="Courier New"/>
        </w:rPr>
        <w:t xml:space="preserve">    Removed 3,687 of 22,624 observations (16.30%) due to NA values in any of 8</w:t>
      </w:r>
    </w:p>
    <w:p w14:paraId="02ED8F22" w14:textId="6E98AE31" w:rsidR="005B23AD" w:rsidRDefault="005B23AD" w:rsidP="005B23AD">
      <w:pPr>
        <w:pStyle w:val="BodyText"/>
        <w:spacing w:before="11"/>
        <w:ind w:left="720"/>
        <w:rPr>
          <w:rFonts w:ascii="Courier New"/>
        </w:rPr>
      </w:pPr>
    </w:p>
    <w:p w14:paraId="73A7FAD0" w14:textId="77777777" w:rsidR="005B23AD" w:rsidRPr="005B23AD" w:rsidRDefault="005B23AD" w:rsidP="005B23AD">
      <w:pPr>
        <w:pStyle w:val="BodyText"/>
        <w:spacing w:before="11"/>
        <w:ind w:left="720"/>
        <w:rPr>
          <w:rFonts w:ascii="Courier New"/>
        </w:rPr>
      </w:pPr>
      <w:r w:rsidRPr="005B23AD">
        <w:rPr>
          <w:rFonts w:ascii="Courier New"/>
        </w:rPr>
        <w:t xml:space="preserve">&gt;&gt;&gt; df = </w:t>
      </w:r>
      <w:proofErr w:type="spellStart"/>
      <w:proofErr w:type="gramStart"/>
      <w:r w:rsidRPr="005B23AD">
        <w:rPr>
          <w:rFonts w:ascii="Courier New"/>
        </w:rPr>
        <w:t>igem.epc.modify</w:t>
      </w:r>
      <w:proofErr w:type="gramEnd"/>
      <w:r w:rsidRPr="005B23AD">
        <w:rPr>
          <w:rFonts w:ascii="Courier New"/>
        </w:rPr>
        <w:t>.transform</w:t>
      </w:r>
      <w:proofErr w:type="spellEnd"/>
      <w:r w:rsidRPr="005B23AD">
        <w:rPr>
          <w:rFonts w:ascii="Courier New"/>
        </w:rPr>
        <w:t>(df, 'log', only=['BMXBMI'])</w:t>
      </w:r>
    </w:p>
    <w:p w14:paraId="0E4DECE9"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5E86571F" w14:textId="77777777" w:rsidR="005B23AD" w:rsidRPr="005B23AD" w:rsidRDefault="005B23AD" w:rsidP="005B23AD">
      <w:pPr>
        <w:pStyle w:val="BodyText"/>
        <w:spacing w:before="11"/>
        <w:ind w:left="720"/>
        <w:rPr>
          <w:rFonts w:ascii="Courier New"/>
        </w:rPr>
      </w:pPr>
      <w:r w:rsidRPr="005B23AD">
        <w:rPr>
          <w:rFonts w:ascii="Courier New"/>
        </w:rPr>
        <w:t xml:space="preserve">    Running transform</w:t>
      </w:r>
    </w:p>
    <w:p w14:paraId="62C92E1B" w14:textId="77777777" w:rsidR="005B23AD" w:rsidRPr="005B23AD" w:rsidRDefault="005B23AD" w:rsidP="005B23AD">
      <w:pPr>
        <w:pStyle w:val="BodyText"/>
        <w:spacing w:before="11"/>
        <w:ind w:left="720"/>
        <w:rPr>
          <w:rFonts w:ascii="Courier New"/>
        </w:rPr>
      </w:pPr>
      <w:r w:rsidRPr="005B23AD">
        <w:rPr>
          <w:rFonts w:ascii="Courier New"/>
        </w:rPr>
        <w:t xml:space="preserve">    --------------------------------------------------------------------------------</w:t>
      </w:r>
    </w:p>
    <w:p w14:paraId="725F7966" w14:textId="5AFAA696" w:rsidR="005B23AD" w:rsidRDefault="005B23AD" w:rsidP="005B23AD">
      <w:pPr>
        <w:pStyle w:val="BodyText"/>
        <w:spacing w:before="11"/>
        <w:ind w:left="720"/>
        <w:rPr>
          <w:rFonts w:ascii="Courier New"/>
        </w:rPr>
      </w:pPr>
      <w:r w:rsidRPr="005B23AD">
        <w:rPr>
          <w:rFonts w:ascii="Courier New"/>
        </w:rPr>
        <w:t xml:space="preserve">    Transformed 'BMXBMI' using 'log'.</w:t>
      </w:r>
    </w:p>
    <w:p w14:paraId="2D00C05E" w14:textId="77777777" w:rsidR="005B23AD" w:rsidRDefault="005B23AD" w:rsidP="005B23AD">
      <w:pPr>
        <w:pStyle w:val="BodyText"/>
        <w:spacing w:before="11"/>
        <w:ind w:left="720"/>
        <w:rPr>
          <w:rFonts w:ascii="Courier New"/>
        </w:rPr>
      </w:pPr>
    </w:p>
    <w:p w14:paraId="1C3E6799" w14:textId="4E189777" w:rsidR="005B23AD" w:rsidRDefault="005B23AD" w:rsidP="005B23AD">
      <w:pPr>
        <w:pStyle w:val="BodyText"/>
        <w:spacing w:before="11"/>
        <w:ind w:left="720"/>
        <w:rPr>
          <w:rFonts w:ascii="Courier New"/>
        </w:rPr>
      </w:pPr>
      <w:r w:rsidRPr="005B23AD">
        <w:rPr>
          <w:rFonts w:ascii="Courier New"/>
        </w:rPr>
        <w:t xml:space="preserve">&gt;&gt;&gt; df = </w:t>
      </w:r>
      <w:proofErr w:type="spellStart"/>
      <w:proofErr w:type="gramStart"/>
      <w:r w:rsidRPr="005B23AD">
        <w:rPr>
          <w:rFonts w:ascii="Courier New"/>
        </w:rPr>
        <w:t>igem.epc.modify</w:t>
      </w:r>
      <w:proofErr w:type="gramEnd"/>
      <w:r w:rsidRPr="005B23AD">
        <w:rPr>
          <w:rFonts w:ascii="Courier New"/>
        </w:rPr>
        <w:t>.drop_extra_categories</w:t>
      </w:r>
      <w:proofErr w:type="spellEnd"/>
      <w:r w:rsidRPr="005B23AD">
        <w:rPr>
          <w:rFonts w:ascii="Courier New"/>
        </w:rPr>
        <w:t>(df, only=['SDDSRVYR'])</w:t>
      </w:r>
    </w:p>
    <w:p w14:paraId="0220616E" w14:textId="69AF0F78" w:rsidR="005B23AD" w:rsidRPr="005B23AD" w:rsidRDefault="005B23AD" w:rsidP="005B23AD">
      <w:pPr>
        <w:pStyle w:val="BodyText"/>
        <w:spacing w:before="11"/>
        <w:ind w:left="720"/>
        <w:rPr>
          <w:rFonts w:ascii="Courier New"/>
        </w:rPr>
      </w:pPr>
      <w:r>
        <w:rPr>
          <w:rFonts w:ascii="Courier New"/>
        </w:rPr>
        <w:t xml:space="preserve">    </w:t>
      </w:r>
      <w:r w:rsidRPr="005B23AD">
        <w:rPr>
          <w:rFonts w:ascii="Courier New"/>
        </w:rPr>
        <w:t>============================================================================</w:t>
      </w:r>
    </w:p>
    <w:p w14:paraId="2F4672A8" w14:textId="77777777" w:rsidR="005B23AD" w:rsidRPr="005B23AD" w:rsidRDefault="005B23AD" w:rsidP="005B23AD">
      <w:pPr>
        <w:pStyle w:val="BodyText"/>
        <w:spacing w:before="11"/>
        <w:ind w:left="720"/>
        <w:rPr>
          <w:rFonts w:ascii="Courier New"/>
        </w:rPr>
      </w:pPr>
      <w:r w:rsidRPr="005B23AD">
        <w:rPr>
          <w:rFonts w:ascii="Courier New"/>
        </w:rPr>
        <w:t xml:space="preserve">    Running </w:t>
      </w:r>
      <w:proofErr w:type="spellStart"/>
      <w:r w:rsidRPr="005B23AD">
        <w:rPr>
          <w:rFonts w:ascii="Courier New"/>
        </w:rPr>
        <w:t>drop_extra_categories</w:t>
      </w:r>
      <w:proofErr w:type="spellEnd"/>
    </w:p>
    <w:p w14:paraId="3CA96BA1" w14:textId="7BF1710A" w:rsidR="005B23AD" w:rsidRPr="005B23AD" w:rsidRDefault="005B23AD" w:rsidP="005B23AD">
      <w:pPr>
        <w:pStyle w:val="BodyText"/>
        <w:spacing w:before="11"/>
        <w:ind w:left="720"/>
        <w:rPr>
          <w:rFonts w:ascii="Courier New"/>
        </w:rPr>
      </w:pPr>
      <w:r w:rsidRPr="005B23AD">
        <w:rPr>
          <w:rFonts w:ascii="Courier New"/>
        </w:rPr>
        <w:t xml:space="preserve">    ----------------------------------------------------------------------------</w:t>
      </w:r>
    </w:p>
    <w:p w14:paraId="20778161" w14:textId="4A92CCBD" w:rsidR="005B23AD" w:rsidRPr="005B23AD" w:rsidRDefault="005B23AD" w:rsidP="005B23AD">
      <w:pPr>
        <w:pStyle w:val="BodyText"/>
        <w:spacing w:before="11"/>
        <w:ind w:left="720"/>
        <w:rPr>
          <w:rFonts w:ascii="Courier New"/>
        </w:rPr>
      </w:pPr>
      <w:r w:rsidRPr="005B23AD">
        <w:rPr>
          <w:rFonts w:ascii="Courier New"/>
        </w:rPr>
        <w:t xml:space="preserve">    SDDSRVYR had categories with no occurrences: 3, 4</w:t>
      </w:r>
    </w:p>
    <w:p w14:paraId="60ED963A" w14:textId="6804B105" w:rsidR="000C2409" w:rsidRDefault="005E3753">
      <w:pPr>
        <w:pStyle w:val="BodyText"/>
        <w:spacing w:before="11"/>
        <w:rPr>
          <w:sz w:val="13"/>
        </w:rPr>
      </w:pPr>
      <w:r>
        <w:rPr>
          <w:noProof/>
        </w:rPr>
        <mc:AlternateContent>
          <mc:Choice Requires="wps">
            <w:drawing>
              <wp:anchor distT="0" distB="0" distL="0" distR="0" simplePos="0" relativeHeight="487637504" behindDoc="1" locked="0" layoutInCell="1" allowOverlap="1" wp14:anchorId="46B2C894" wp14:editId="6A9E24A1">
                <wp:simplePos x="0" y="0"/>
                <wp:positionH relativeFrom="page">
                  <wp:posOffset>381200</wp:posOffset>
                </wp:positionH>
                <wp:positionV relativeFrom="paragraph">
                  <wp:posOffset>121565</wp:posOffset>
                </wp:positionV>
                <wp:extent cx="6670675" cy="289560"/>
                <wp:effectExtent l="0" t="0" r="9525" b="2540"/>
                <wp:wrapTopAndBottom/>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89560"/>
                        </a:xfrm>
                        <a:prstGeom prst="rect">
                          <a:avLst/>
                        </a:prstGeom>
                        <a:noFill/>
                        <a:ln w="3809">
                          <a:noFill/>
                          <a:prstDash val="solid"/>
                        </a:ln>
                      </wps:spPr>
                      <wps:txbx>
                        <w:txbxContent>
                          <w:p w14:paraId="5610F51D" w14:textId="77777777" w:rsidR="000C2409" w:rsidRDefault="005E3753">
                            <w:pPr>
                              <w:spacing w:before="128" w:line="322" w:lineRule="exact"/>
                              <w:ind w:left="197"/>
                              <w:rPr>
                                <w:b/>
                                <w:color w:val="000000"/>
                                <w:sz w:val="28"/>
                              </w:rPr>
                            </w:pPr>
                            <w:bookmarkStart w:id="148" w:name="Data_Analysis"/>
                            <w:bookmarkStart w:id="149" w:name="_bookmark67"/>
                            <w:bookmarkEnd w:id="148"/>
                            <w:bookmarkEnd w:id="149"/>
                            <w:r>
                              <w:rPr>
                                <w:b/>
                                <w:color w:val="1F425B"/>
                                <w:sz w:val="28"/>
                              </w:rPr>
                              <w:t xml:space="preserve">Data </w:t>
                            </w:r>
                            <w:r>
                              <w:rPr>
                                <w:b/>
                                <w:color w:val="1F425B"/>
                                <w:spacing w:val="-2"/>
                                <w:sz w:val="28"/>
                              </w:rPr>
                              <w:t>Analysis</w:t>
                            </w:r>
                          </w:p>
                        </w:txbxContent>
                      </wps:txbx>
                      <wps:bodyPr wrap="square" lIns="0" tIns="0" rIns="0" bIns="0" rtlCol="0">
                        <a:noAutofit/>
                      </wps:bodyPr>
                    </wps:wsp>
                  </a:graphicData>
                </a:graphic>
              </wp:anchor>
            </w:drawing>
          </mc:Choice>
          <mc:Fallback>
            <w:pict>
              <v:shape w14:anchorId="46B2C894" id="Textbox 135" o:spid="_x0000_s1067" type="#_x0000_t202" style="position:absolute;margin-left:30pt;margin-top:9.55pt;width:525.25pt;height:22.8pt;z-index:-15678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" filled="f" stroked="f" strokeweight=".1058mm">
                <v:textbox inset="0,0,0,0">
                  <w:txbxContent>
                    <w:p w14:paraId="5610F51D" w14:textId="77777777" w:rsidR="000C2409" w:rsidRDefault="005E3753">
                      <w:pPr>
                        <w:spacing w:before="128" w:line="322" w:lineRule="exact"/>
                        <w:ind w:left="197"/>
                        <w:rPr>
                          <w:b/>
                          <w:color w:val="000000"/>
                          <w:sz w:val="28"/>
                        </w:rPr>
                      </w:pPr>
                      <w:bookmarkStart w:id="231" w:name="Data_Analysis"/>
                      <w:bookmarkStart w:id="232" w:name="_bookmark67"/>
                      <w:bookmarkEnd w:id="231"/>
                      <w:bookmarkEnd w:id="232"/>
                      <w:r>
                        <w:rPr>
                          <w:b/>
                          <w:color w:val="1F425B"/>
                          <w:sz w:val="28"/>
                        </w:rPr>
                        <w:t xml:space="preserve">Data </w:t>
                      </w:r>
                      <w:r>
                        <w:rPr>
                          <w:b/>
                          <w:color w:val="1F425B"/>
                          <w:spacing w:val="-2"/>
                          <w:sz w:val="28"/>
                        </w:rPr>
                        <w:t>Analysis</w:t>
                      </w:r>
                    </w:p>
                  </w:txbxContent>
                </v:textbox>
                <w10:wrap type="topAndBottom" anchorx="page"/>
              </v:shape>
            </w:pict>
          </mc:Fallback>
        </mc:AlternateContent>
      </w:r>
    </w:p>
    <w:p w14:paraId="15A91B45" w14:textId="77777777" w:rsidR="000C2409" w:rsidRPr="00B76FCB" w:rsidRDefault="005E3753" w:rsidP="00B76FCB">
      <w:pPr>
        <w:pStyle w:val="Heading1"/>
        <w:spacing w:before="128" w:line="360" w:lineRule="auto"/>
        <w:rPr>
          <w:b w:val="0"/>
          <w:bCs w:val="0"/>
        </w:rPr>
      </w:pPr>
      <w:r w:rsidRPr="00B76FCB">
        <w:rPr>
          <w:b w:val="0"/>
          <w:bCs w:val="0"/>
        </w:rPr>
        <w:t xml:space="preserve">The EPC module includes functionalities specifically designed for </w:t>
      </w:r>
      <w:r w:rsidRPr="00B76FCB">
        <w:rPr>
          <w:b w:val="0"/>
          <w:bCs w:val="0"/>
          <w:spacing w:val="-2"/>
        </w:rPr>
        <w:t>conducting:</w:t>
      </w:r>
    </w:p>
    <w:p w14:paraId="5F5AE807" w14:textId="77777777" w:rsidR="000C2409" w:rsidRDefault="005E3753" w:rsidP="00B76FCB">
      <w:pPr>
        <w:pStyle w:val="ListParagraph"/>
        <w:numPr>
          <w:ilvl w:val="0"/>
          <w:numId w:val="2"/>
        </w:numPr>
        <w:tabs>
          <w:tab w:val="left" w:pos="1160"/>
        </w:tabs>
        <w:spacing w:before="0" w:line="360" w:lineRule="auto"/>
        <w:ind w:right="797"/>
        <w:jc w:val="both"/>
        <w:rPr>
          <w:sz w:val="20"/>
        </w:rPr>
      </w:pPr>
      <w:r>
        <w:rPr>
          <w:sz w:val="20"/>
        </w:rPr>
        <w:t>Environment-Wide Association Studies (EWAS). Researchers can leverage these functions to analyze the association between epigenetic modifications and phenotypic traits. The EPC module provides dedicated tools to perform statistical tests, correct p-values, and generate graphical representations such as Manhattan plots.</w:t>
      </w:r>
    </w:p>
    <w:p w14:paraId="3D8431D4" w14:textId="77777777" w:rsidR="000C2409" w:rsidRDefault="005E3753" w:rsidP="00B76FCB">
      <w:pPr>
        <w:pStyle w:val="ListParagraph"/>
        <w:numPr>
          <w:ilvl w:val="0"/>
          <w:numId w:val="2"/>
        </w:numPr>
        <w:tabs>
          <w:tab w:val="left" w:pos="1160"/>
        </w:tabs>
        <w:spacing w:before="125" w:line="360" w:lineRule="auto"/>
        <w:ind w:right="797"/>
        <w:jc w:val="both"/>
        <w:rPr>
          <w:sz w:val="20"/>
        </w:rPr>
      </w:pPr>
      <w:r>
        <w:rPr>
          <w:sz w:val="20"/>
        </w:rPr>
        <w:t xml:space="preserve">Association Study by providing tools to analyze the relationships between variables in the dataset. Users can perform association tests and explore the strength and significance of associations between variables. This functionality is particularly useful for identifying potential relationships and dependencies within the </w:t>
      </w:r>
      <w:r>
        <w:rPr>
          <w:spacing w:val="-2"/>
          <w:sz w:val="20"/>
        </w:rPr>
        <w:t>data.</w:t>
      </w:r>
    </w:p>
    <w:p w14:paraId="13787154" w14:textId="7B5AB073" w:rsidR="000C2409" w:rsidRDefault="005E3753" w:rsidP="005B23AD">
      <w:pPr>
        <w:pStyle w:val="BodyText"/>
        <w:spacing w:before="11"/>
        <w:ind w:left="720"/>
      </w:pPr>
      <w:proofErr w:type="spellStart"/>
      <w:r>
        <w:t>ExE</w:t>
      </w:r>
      <w:proofErr w:type="spellEnd"/>
      <w:r>
        <w:rPr>
          <w:spacing w:val="-3"/>
        </w:rPr>
        <w:t xml:space="preserve"> </w:t>
      </w:r>
      <w:r>
        <w:t>(Exposure</w:t>
      </w:r>
      <w:r>
        <w:rPr>
          <w:spacing w:val="-3"/>
        </w:rPr>
        <w:t xml:space="preserve"> </w:t>
      </w:r>
      <w:r>
        <w:t>by</w:t>
      </w:r>
      <w:r>
        <w:rPr>
          <w:spacing w:val="-3"/>
        </w:rPr>
        <w:t xml:space="preserve"> </w:t>
      </w:r>
      <w:r>
        <w:t>Exposure)</w:t>
      </w:r>
      <w:r>
        <w:rPr>
          <w:spacing w:val="-3"/>
        </w:rPr>
        <w:t xml:space="preserve"> </w:t>
      </w:r>
      <w:r>
        <w:t>Pairwise</w:t>
      </w:r>
      <w:r>
        <w:rPr>
          <w:spacing w:val="-3"/>
        </w:rPr>
        <w:t xml:space="preserve"> </w:t>
      </w:r>
      <w:r>
        <w:t>analysis,</w:t>
      </w:r>
      <w:r>
        <w:rPr>
          <w:spacing w:val="-3"/>
        </w:rPr>
        <w:t xml:space="preserve"> </w:t>
      </w:r>
      <w:r>
        <w:t>allowing</w:t>
      </w:r>
      <w:r>
        <w:rPr>
          <w:spacing w:val="-3"/>
        </w:rPr>
        <w:t xml:space="preserve"> </w:t>
      </w:r>
      <w:r>
        <w:t>researchers</w:t>
      </w:r>
      <w:r>
        <w:rPr>
          <w:spacing w:val="-3"/>
        </w:rPr>
        <w:t xml:space="preserve"> </w:t>
      </w:r>
      <w:r>
        <w:t>to</w:t>
      </w:r>
      <w:r>
        <w:rPr>
          <w:spacing w:val="-3"/>
        </w:rPr>
        <w:t xml:space="preserve"> </w:t>
      </w:r>
      <w:r>
        <w:t>examine</w:t>
      </w:r>
      <w:r>
        <w:rPr>
          <w:spacing w:val="-3"/>
        </w:rPr>
        <w:t xml:space="preserve"> </w:t>
      </w:r>
      <w:r>
        <w:t>the</w:t>
      </w:r>
      <w:r>
        <w:rPr>
          <w:spacing w:val="-3"/>
        </w:rPr>
        <w:t xml:space="preserve"> </w:t>
      </w:r>
      <w:r>
        <w:t>pairwise</w:t>
      </w:r>
      <w:r>
        <w:rPr>
          <w:spacing w:val="-3"/>
        </w:rPr>
        <w:t xml:space="preserve"> </w:t>
      </w:r>
      <w:r>
        <w:t>relationships between exposures. By applying this analysis, users can identify potential interactions or dependencies between different exposures in the dataset.</w:t>
      </w:r>
    </w:p>
    <w:p w14:paraId="61303246" w14:textId="77777777" w:rsidR="005B23AD" w:rsidRPr="005B23AD" w:rsidRDefault="005B23AD" w:rsidP="005B23AD">
      <w:pPr>
        <w:pStyle w:val="BodyText"/>
        <w:spacing w:before="11"/>
        <w:ind w:left="720"/>
        <w:rPr>
          <w:rFonts w:ascii="Courier New"/>
        </w:rPr>
      </w:pPr>
    </w:p>
    <w:p w14:paraId="27EB28D0" w14:textId="77777777" w:rsidR="005B23AD" w:rsidRPr="005B23AD" w:rsidRDefault="005B23AD" w:rsidP="005B23AD">
      <w:pPr>
        <w:pStyle w:val="BodyText"/>
        <w:spacing w:before="11"/>
        <w:ind w:left="720"/>
        <w:rPr>
          <w:rFonts w:ascii="Courier New"/>
        </w:rPr>
      </w:pPr>
      <w:r w:rsidRPr="005B23AD">
        <w:rPr>
          <w:rFonts w:ascii="Courier New"/>
        </w:rPr>
        <w:t xml:space="preserve">    &gt;&gt;&gt; import </w:t>
      </w:r>
      <w:proofErr w:type="spellStart"/>
      <w:r w:rsidRPr="005B23AD">
        <w:rPr>
          <w:rFonts w:ascii="Courier New"/>
        </w:rPr>
        <w:t>igem</w:t>
      </w:r>
      <w:proofErr w:type="spellEnd"/>
    </w:p>
    <w:p w14:paraId="038969E4" w14:textId="77777777" w:rsidR="005B23AD" w:rsidRPr="005B23AD" w:rsidRDefault="005B23AD" w:rsidP="005B23AD">
      <w:pPr>
        <w:pStyle w:val="BodyText"/>
        <w:spacing w:before="11"/>
        <w:ind w:left="720"/>
        <w:rPr>
          <w:rFonts w:ascii="Courier New"/>
        </w:rPr>
      </w:pPr>
      <w:r w:rsidRPr="005B23AD">
        <w:rPr>
          <w:rFonts w:ascii="Courier New"/>
        </w:rPr>
        <w:t xml:space="preserve">    &gt;&gt;&gt; results = </w:t>
      </w:r>
      <w:proofErr w:type="spellStart"/>
      <w:proofErr w:type="gramStart"/>
      <w:r w:rsidRPr="005B23AD">
        <w:rPr>
          <w:rFonts w:ascii="Courier New"/>
        </w:rPr>
        <w:t>igem.epc.analyze</w:t>
      </w:r>
      <w:proofErr w:type="gramEnd"/>
      <w:r w:rsidRPr="005B23AD">
        <w:rPr>
          <w:rFonts w:ascii="Courier New"/>
        </w:rPr>
        <w:t>.association_study</w:t>
      </w:r>
      <w:proofErr w:type="spellEnd"/>
      <w:r w:rsidRPr="005B23AD">
        <w:rPr>
          <w:rFonts w:ascii="Courier New"/>
        </w:rPr>
        <w:t>(</w:t>
      </w:r>
    </w:p>
    <w:p w14:paraId="49AFF764" w14:textId="77777777" w:rsidR="005B23AD" w:rsidRPr="005B23AD" w:rsidRDefault="005B23AD" w:rsidP="005B23AD">
      <w:pPr>
        <w:pStyle w:val="BodyText"/>
        <w:spacing w:before="11"/>
        <w:ind w:left="720"/>
        <w:rPr>
          <w:rFonts w:ascii="Courier New"/>
        </w:rPr>
      </w:pPr>
      <w:r w:rsidRPr="005B23AD">
        <w:rPr>
          <w:rFonts w:ascii="Courier New"/>
        </w:rPr>
        <w:t xml:space="preserve">                    outcomes="HI_CHOL",</w:t>
      </w:r>
    </w:p>
    <w:p w14:paraId="7EB28D91" w14:textId="77777777" w:rsidR="005B23AD" w:rsidRPr="005B23AD" w:rsidRDefault="005B23AD" w:rsidP="005B23AD">
      <w:pPr>
        <w:pStyle w:val="BodyText"/>
        <w:spacing w:before="11"/>
        <w:ind w:left="720"/>
        <w:rPr>
          <w:rFonts w:ascii="Courier New"/>
        </w:rPr>
      </w:pPr>
      <w:r w:rsidRPr="005B23AD">
        <w:rPr>
          <w:rFonts w:ascii="Courier New"/>
        </w:rPr>
        <w:t xml:space="preserve">                    covariates</w:t>
      </w:r>
      <w:proofErr w:type="gramStart"/>
      <w:r w:rsidRPr="005B23AD">
        <w:rPr>
          <w:rFonts w:ascii="Courier New"/>
        </w:rPr>
        <w:t>=[</w:t>
      </w:r>
      <w:proofErr w:type="gramEnd"/>
      <w:r w:rsidRPr="005B23AD">
        <w:rPr>
          <w:rFonts w:ascii="Courier New"/>
        </w:rPr>
        <w:t>"race", "</w:t>
      </w:r>
      <w:proofErr w:type="spellStart"/>
      <w:r w:rsidRPr="005B23AD">
        <w:rPr>
          <w:rFonts w:ascii="Courier New"/>
        </w:rPr>
        <w:t>agecat</w:t>
      </w:r>
      <w:proofErr w:type="spellEnd"/>
      <w:r w:rsidRPr="005B23AD">
        <w:rPr>
          <w:rFonts w:ascii="Courier New"/>
        </w:rPr>
        <w:t>"],</w:t>
      </w:r>
    </w:p>
    <w:p w14:paraId="22EDF681" w14:textId="77777777" w:rsidR="005B23AD" w:rsidRPr="005B23AD" w:rsidRDefault="005B23AD" w:rsidP="005B23AD">
      <w:pPr>
        <w:pStyle w:val="BodyText"/>
        <w:spacing w:before="11"/>
        <w:ind w:left="720"/>
        <w:rPr>
          <w:rFonts w:ascii="Courier New"/>
        </w:rPr>
      </w:pPr>
      <w:r w:rsidRPr="005B23AD">
        <w:rPr>
          <w:rFonts w:ascii="Courier New"/>
        </w:rPr>
        <w:t xml:space="preserve">                    data=df,</w:t>
      </w:r>
    </w:p>
    <w:p w14:paraId="1E166C09" w14:textId="77777777" w:rsidR="005B23AD" w:rsidRPr="005B23AD" w:rsidRDefault="005B23AD" w:rsidP="005B23AD">
      <w:pPr>
        <w:pStyle w:val="BodyText"/>
        <w:spacing w:before="11"/>
        <w:ind w:left="720"/>
        <w:rPr>
          <w:rFonts w:ascii="Courier New"/>
        </w:rPr>
      </w:pPr>
      <w:r w:rsidRPr="005B23AD">
        <w:rPr>
          <w:rFonts w:ascii="Courier New"/>
        </w:rPr>
        <w:t xml:space="preserve">                    </w:t>
      </w:r>
      <w:proofErr w:type="spellStart"/>
      <w:r w:rsidRPr="005B23AD">
        <w:rPr>
          <w:rFonts w:ascii="Courier New"/>
        </w:rPr>
        <w:t>standardize_data</w:t>
      </w:r>
      <w:proofErr w:type="spellEnd"/>
      <w:r w:rsidRPr="005B23AD">
        <w:rPr>
          <w:rFonts w:ascii="Courier New"/>
        </w:rPr>
        <w:t>=True,</w:t>
      </w:r>
    </w:p>
    <w:p w14:paraId="5D3B5F72" w14:textId="11058312" w:rsidR="005B23AD" w:rsidRDefault="005B23AD" w:rsidP="005B23AD">
      <w:pPr>
        <w:pStyle w:val="BodyText"/>
        <w:spacing w:before="11"/>
        <w:ind w:left="720"/>
        <w:rPr>
          <w:rFonts w:ascii="Courier New"/>
        </w:rPr>
      </w:pPr>
      <w:r w:rsidRPr="005B23AD">
        <w:rPr>
          <w:rFonts w:ascii="Courier New"/>
        </w:rPr>
        <w:t xml:space="preserve">                    )</w:t>
      </w:r>
    </w:p>
    <w:p w14:paraId="1B8202A3" w14:textId="65ABEA6C" w:rsidR="005B23AD" w:rsidRDefault="005B23AD" w:rsidP="00AE4D00">
      <w:pPr>
        <w:pStyle w:val="BodyText"/>
        <w:spacing w:before="11"/>
        <w:ind w:left="720"/>
        <w:rPr>
          <w:rFonts w:ascii="Courier New"/>
        </w:rPr>
      </w:pPr>
    </w:p>
    <w:p w14:paraId="6E18BAA2" w14:textId="2A587F74" w:rsidR="005B23AD" w:rsidRPr="005B23AD" w:rsidRDefault="00AE4D00" w:rsidP="00AE4D00">
      <w:pPr>
        <w:pStyle w:val="BodyText"/>
        <w:spacing w:before="11"/>
        <w:rPr>
          <w:rFonts w:ascii="Courier New"/>
        </w:rPr>
      </w:pPr>
      <w:r>
        <w:rPr>
          <w:rFonts w:ascii="Courier New"/>
        </w:rPr>
        <w:t xml:space="preserve">          </w:t>
      </w:r>
      <w:r w:rsidR="005B23AD" w:rsidRPr="005B23AD">
        <w:rPr>
          <w:rFonts w:ascii="Courier New"/>
        </w:rPr>
        <w:t xml:space="preserve">&gt;&gt;&gt; </w:t>
      </w:r>
      <w:proofErr w:type="spellStart"/>
      <w:r w:rsidR="005B23AD" w:rsidRPr="005B23AD">
        <w:rPr>
          <w:rFonts w:ascii="Courier New"/>
        </w:rPr>
        <w:t>ewas_discovery</w:t>
      </w:r>
      <w:proofErr w:type="spellEnd"/>
      <w:r w:rsidR="005B23AD" w:rsidRPr="005B23AD">
        <w:rPr>
          <w:rFonts w:ascii="Courier New"/>
        </w:rPr>
        <w:t xml:space="preserve"> = </w:t>
      </w:r>
      <w:proofErr w:type="spellStart"/>
      <w:proofErr w:type="gramStart"/>
      <w:r w:rsidR="005B23AD" w:rsidRPr="005B23AD">
        <w:rPr>
          <w:rFonts w:ascii="Courier New"/>
        </w:rPr>
        <w:t>igem.epc.analyze</w:t>
      </w:r>
      <w:proofErr w:type="gramEnd"/>
      <w:r w:rsidR="005B23AD" w:rsidRPr="005B23AD">
        <w:rPr>
          <w:rFonts w:ascii="Courier New"/>
        </w:rPr>
        <w:t>.ewas</w:t>
      </w:r>
      <w:proofErr w:type="spellEnd"/>
      <w:r w:rsidR="005B23AD" w:rsidRPr="005B23AD">
        <w:rPr>
          <w:rFonts w:ascii="Courier New"/>
        </w:rPr>
        <w:t>(</w:t>
      </w:r>
    </w:p>
    <w:p w14:paraId="45BCD768" w14:textId="750FF336" w:rsidR="005B23AD" w:rsidRPr="005B23AD" w:rsidRDefault="005B23AD" w:rsidP="00AE4D00">
      <w:pPr>
        <w:pStyle w:val="BodyText"/>
        <w:spacing w:before="11"/>
        <w:ind w:left="720"/>
        <w:rPr>
          <w:rFonts w:ascii="Courier New"/>
        </w:rPr>
      </w:pPr>
      <w:r w:rsidRPr="005B23AD">
        <w:rPr>
          <w:rFonts w:ascii="Courier New"/>
        </w:rPr>
        <w:t xml:space="preserve">        </w:t>
      </w:r>
      <w:r>
        <w:rPr>
          <w:rFonts w:ascii="Courier New"/>
        </w:rPr>
        <w:tab/>
      </w:r>
      <w:r w:rsidRPr="005B23AD">
        <w:rPr>
          <w:rFonts w:ascii="Courier New"/>
        </w:rPr>
        <w:t>"</w:t>
      </w:r>
      <w:proofErr w:type="spellStart"/>
      <w:r w:rsidRPr="005B23AD">
        <w:rPr>
          <w:rFonts w:ascii="Courier New"/>
        </w:rPr>
        <w:t>logBMI</w:t>
      </w:r>
      <w:proofErr w:type="spellEnd"/>
      <w:r w:rsidRPr="005B23AD">
        <w:rPr>
          <w:rFonts w:ascii="Courier New"/>
        </w:rPr>
        <w:t xml:space="preserve">", covariates, </w:t>
      </w:r>
      <w:proofErr w:type="spellStart"/>
      <w:r w:rsidRPr="005B23AD">
        <w:rPr>
          <w:rFonts w:ascii="Courier New"/>
        </w:rPr>
        <w:t>nhanes_discovery</w:t>
      </w:r>
      <w:proofErr w:type="spellEnd"/>
    </w:p>
    <w:p w14:paraId="78A082AD" w14:textId="7FF2468A" w:rsidR="005B23AD" w:rsidRPr="005B23AD" w:rsidRDefault="005B23AD" w:rsidP="00AE4D00">
      <w:pPr>
        <w:pStyle w:val="BodyText"/>
        <w:spacing w:before="11"/>
        <w:ind w:left="720"/>
        <w:rPr>
          <w:rFonts w:ascii="Courier New"/>
        </w:rPr>
      </w:pPr>
      <w:r w:rsidRPr="005B23AD">
        <w:rPr>
          <w:rFonts w:ascii="Courier New"/>
        </w:rPr>
        <w:t xml:space="preserve">        </w:t>
      </w:r>
      <w:r>
        <w:rPr>
          <w:rFonts w:ascii="Courier New"/>
        </w:rPr>
        <w:tab/>
      </w:r>
      <w:r w:rsidRPr="005B23AD">
        <w:rPr>
          <w:rFonts w:ascii="Courier New"/>
        </w:rPr>
        <w:t>)</w:t>
      </w:r>
    </w:p>
    <w:p w14:paraId="0F4D2ED1" w14:textId="72DDB9E6" w:rsidR="005B23AD" w:rsidRDefault="005B23AD" w:rsidP="00AE4D00">
      <w:pPr>
        <w:pStyle w:val="BodyText"/>
        <w:spacing w:before="11"/>
        <w:ind w:left="720"/>
        <w:rPr>
          <w:rFonts w:ascii="Courier New"/>
        </w:rPr>
      </w:pPr>
      <w:r w:rsidRPr="005B23AD">
        <w:rPr>
          <w:rFonts w:ascii="Courier New"/>
        </w:rPr>
        <w:t xml:space="preserve">    </w:t>
      </w:r>
      <w:r w:rsidR="00AE4D00">
        <w:rPr>
          <w:rFonts w:ascii="Courier New"/>
        </w:rPr>
        <w:t>R</w:t>
      </w:r>
      <w:r w:rsidRPr="005B23AD">
        <w:rPr>
          <w:rFonts w:ascii="Courier New"/>
        </w:rPr>
        <w:t>unning on a continuous variable</w:t>
      </w:r>
    </w:p>
    <w:p w14:paraId="1CA80C86" w14:textId="75F52341" w:rsidR="00AE4D00" w:rsidRDefault="00AE4D00" w:rsidP="00AE4D00">
      <w:pPr>
        <w:pStyle w:val="BodyText"/>
        <w:spacing w:before="11"/>
        <w:ind w:left="720"/>
        <w:rPr>
          <w:rFonts w:ascii="Courier New"/>
        </w:rPr>
      </w:pPr>
    </w:p>
    <w:p w14:paraId="6FF5BA8E" w14:textId="232E3B6F" w:rsidR="00AE4D00" w:rsidRPr="00AE4D00" w:rsidRDefault="00AE4D00" w:rsidP="00AE4D00">
      <w:pPr>
        <w:pStyle w:val="BodyText"/>
        <w:spacing w:before="11"/>
        <w:rPr>
          <w:rFonts w:ascii="Courier New"/>
        </w:rPr>
      </w:pPr>
      <w:r>
        <w:rPr>
          <w:rFonts w:ascii="Courier New"/>
        </w:rPr>
        <w:t xml:space="preserve">          </w:t>
      </w:r>
      <w:r w:rsidRPr="00AE4D00">
        <w:rPr>
          <w:rFonts w:ascii="Courier New"/>
        </w:rPr>
        <w:t xml:space="preserve">&gt;&gt;&gt; </w:t>
      </w:r>
      <w:proofErr w:type="spellStart"/>
      <w:r w:rsidRPr="00AE4D00">
        <w:rPr>
          <w:rFonts w:ascii="Courier New"/>
        </w:rPr>
        <w:t>igem.epc.analyze.add_corrected_pvalues</w:t>
      </w:r>
      <w:proofErr w:type="spellEnd"/>
      <w:r w:rsidRPr="00AE4D00">
        <w:rPr>
          <w:rFonts w:ascii="Courier New"/>
        </w:rPr>
        <w:t>(</w:t>
      </w:r>
      <w:proofErr w:type="spellStart"/>
      <w:r w:rsidRPr="00AE4D00">
        <w:rPr>
          <w:rFonts w:ascii="Courier New"/>
        </w:rPr>
        <w:t>ewas_discovery</w:t>
      </w:r>
      <w:proofErr w:type="spellEnd"/>
      <w:r w:rsidRPr="00AE4D00">
        <w:rPr>
          <w:rFonts w:ascii="Courier New"/>
        </w:rPr>
        <w:t>)</w:t>
      </w:r>
    </w:p>
    <w:p w14:paraId="4102D61E" w14:textId="77777777" w:rsidR="00AE4D00" w:rsidRPr="00AE4D00" w:rsidRDefault="00AE4D00" w:rsidP="00AE4D00">
      <w:pPr>
        <w:pStyle w:val="BodyText"/>
        <w:spacing w:before="11"/>
        <w:ind w:left="720"/>
        <w:rPr>
          <w:rFonts w:ascii="Courier New"/>
        </w:rPr>
      </w:pPr>
    </w:p>
    <w:p w14:paraId="24DD128B" w14:textId="77777777" w:rsidR="00AE4D00" w:rsidRPr="00AE4D00" w:rsidRDefault="00AE4D00" w:rsidP="00AE4D00">
      <w:pPr>
        <w:pStyle w:val="BodyText"/>
        <w:spacing w:before="11"/>
        <w:ind w:left="720"/>
        <w:rPr>
          <w:rFonts w:ascii="Courier New"/>
        </w:rPr>
      </w:pPr>
      <w:r w:rsidRPr="00AE4D00">
        <w:rPr>
          <w:rFonts w:ascii="Courier New"/>
        </w:rPr>
        <w:t xml:space="preserve">    &gt;&gt;&gt; </w:t>
      </w:r>
      <w:proofErr w:type="spellStart"/>
      <w:r w:rsidRPr="00AE4D00">
        <w:rPr>
          <w:rFonts w:ascii="Courier New"/>
        </w:rPr>
        <w:t>igem.epc.analyze.add_corrected_</w:t>
      </w:r>
      <w:proofErr w:type="gramStart"/>
      <w:r w:rsidRPr="00AE4D00">
        <w:rPr>
          <w:rFonts w:ascii="Courier New"/>
        </w:rPr>
        <w:t>pvalues</w:t>
      </w:r>
      <w:proofErr w:type="spellEnd"/>
      <w:r w:rsidRPr="00AE4D00">
        <w:rPr>
          <w:rFonts w:ascii="Courier New"/>
        </w:rPr>
        <w:t>(</w:t>
      </w:r>
      <w:proofErr w:type="gramEnd"/>
    </w:p>
    <w:p w14:paraId="501D2993" w14:textId="77777777" w:rsidR="00AE4D00" w:rsidRPr="00AE4D00" w:rsidRDefault="00AE4D00" w:rsidP="00AE4D00">
      <w:pPr>
        <w:pStyle w:val="BodyText"/>
        <w:spacing w:before="11"/>
        <w:ind w:left="720"/>
        <w:rPr>
          <w:rFonts w:ascii="Courier New"/>
        </w:rPr>
      </w:pPr>
      <w:r w:rsidRPr="00AE4D00">
        <w:rPr>
          <w:rFonts w:ascii="Courier New"/>
        </w:rPr>
        <w:t xml:space="preserve">                    </w:t>
      </w:r>
      <w:proofErr w:type="spellStart"/>
      <w:r w:rsidRPr="00AE4D00">
        <w:rPr>
          <w:rFonts w:ascii="Courier New"/>
        </w:rPr>
        <w:t>interaction_result</w:t>
      </w:r>
      <w:proofErr w:type="spellEnd"/>
      <w:r w:rsidRPr="00AE4D00">
        <w:rPr>
          <w:rFonts w:ascii="Courier New"/>
        </w:rPr>
        <w:t>,</w:t>
      </w:r>
    </w:p>
    <w:p w14:paraId="09D0C665" w14:textId="77777777" w:rsidR="00AE4D00" w:rsidRPr="00AE4D00" w:rsidRDefault="00AE4D00" w:rsidP="00AE4D00">
      <w:pPr>
        <w:pStyle w:val="BodyText"/>
        <w:spacing w:before="11"/>
        <w:ind w:left="720"/>
        <w:rPr>
          <w:rFonts w:ascii="Courier New"/>
        </w:rPr>
      </w:pPr>
      <w:r w:rsidRPr="00AE4D00">
        <w:rPr>
          <w:rFonts w:ascii="Courier New"/>
        </w:rPr>
        <w:t xml:space="preserve">                    </w:t>
      </w:r>
      <w:proofErr w:type="spellStart"/>
      <w:r w:rsidRPr="00AE4D00">
        <w:rPr>
          <w:rFonts w:ascii="Courier New"/>
        </w:rPr>
        <w:t>pvalue</w:t>
      </w:r>
      <w:proofErr w:type="spellEnd"/>
      <w:r w:rsidRPr="00AE4D00">
        <w:rPr>
          <w:rFonts w:ascii="Courier New"/>
        </w:rPr>
        <w:t>='</w:t>
      </w:r>
      <w:proofErr w:type="spellStart"/>
      <w:r w:rsidRPr="00AE4D00">
        <w:rPr>
          <w:rFonts w:ascii="Courier New"/>
        </w:rPr>
        <w:t>Beta_pvalue</w:t>
      </w:r>
      <w:proofErr w:type="spellEnd"/>
      <w:r w:rsidRPr="00AE4D00">
        <w:rPr>
          <w:rFonts w:ascii="Courier New"/>
        </w:rPr>
        <w:t>'</w:t>
      </w:r>
    </w:p>
    <w:p w14:paraId="2957C9F0" w14:textId="77777777" w:rsidR="00AE4D00" w:rsidRPr="00AE4D00" w:rsidRDefault="00AE4D00" w:rsidP="00AE4D00">
      <w:pPr>
        <w:pStyle w:val="BodyText"/>
        <w:spacing w:before="11"/>
        <w:ind w:left="720"/>
        <w:rPr>
          <w:rFonts w:ascii="Courier New"/>
        </w:rPr>
      </w:pPr>
      <w:r w:rsidRPr="00AE4D00">
        <w:rPr>
          <w:rFonts w:ascii="Courier New"/>
        </w:rPr>
        <w:t xml:space="preserve">                    )</w:t>
      </w:r>
    </w:p>
    <w:p w14:paraId="27EACD56" w14:textId="77777777" w:rsidR="00AE4D00" w:rsidRPr="00AE4D00" w:rsidRDefault="00AE4D00" w:rsidP="00AE4D00">
      <w:pPr>
        <w:pStyle w:val="BodyText"/>
        <w:spacing w:before="11"/>
        <w:ind w:left="720"/>
        <w:rPr>
          <w:rFonts w:ascii="Courier New"/>
        </w:rPr>
      </w:pPr>
    </w:p>
    <w:p w14:paraId="75D42B37" w14:textId="77777777" w:rsidR="00AE4D00" w:rsidRPr="00AE4D00" w:rsidRDefault="00AE4D00" w:rsidP="00AE4D00">
      <w:pPr>
        <w:pStyle w:val="BodyText"/>
        <w:spacing w:before="11"/>
        <w:ind w:left="720"/>
        <w:rPr>
          <w:rFonts w:ascii="Courier New"/>
        </w:rPr>
      </w:pPr>
      <w:r w:rsidRPr="00AE4D00">
        <w:rPr>
          <w:rFonts w:ascii="Courier New"/>
        </w:rPr>
        <w:t xml:space="preserve">    &gt;&gt;&gt; </w:t>
      </w:r>
      <w:proofErr w:type="spellStart"/>
      <w:r w:rsidRPr="00AE4D00">
        <w:rPr>
          <w:rFonts w:ascii="Courier New"/>
        </w:rPr>
        <w:t>igem.epc.analyze.add_corrected_</w:t>
      </w:r>
      <w:proofErr w:type="gramStart"/>
      <w:r w:rsidRPr="00AE4D00">
        <w:rPr>
          <w:rFonts w:ascii="Courier New"/>
        </w:rPr>
        <w:t>pvalues</w:t>
      </w:r>
      <w:proofErr w:type="spellEnd"/>
      <w:r w:rsidRPr="00AE4D00">
        <w:rPr>
          <w:rFonts w:ascii="Courier New"/>
        </w:rPr>
        <w:t>(</w:t>
      </w:r>
      <w:proofErr w:type="gramEnd"/>
    </w:p>
    <w:p w14:paraId="678AC80D" w14:textId="77777777" w:rsidR="00AE4D00" w:rsidRPr="00AE4D00" w:rsidRDefault="00AE4D00" w:rsidP="00AE4D00">
      <w:pPr>
        <w:pStyle w:val="BodyText"/>
        <w:spacing w:before="11"/>
        <w:ind w:left="720"/>
        <w:rPr>
          <w:rFonts w:ascii="Courier New"/>
        </w:rPr>
      </w:pPr>
      <w:r w:rsidRPr="00AE4D00">
        <w:rPr>
          <w:rFonts w:ascii="Courier New"/>
        </w:rPr>
        <w:t xml:space="preserve">                    </w:t>
      </w:r>
      <w:proofErr w:type="spellStart"/>
      <w:r w:rsidRPr="00AE4D00">
        <w:rPr>
          <w:rFonts w:ascii="Courier New"/>
        </w:rPr>
        <w:t>interaction_result</w:t>
      </w:r>
      <w:proofErr w:type="spellEnd"/>
      <w:r w:rsidRPr="00AE4D00">
        <w:rPr>
          <w:rFonts w:ascii="Courier New"/>
        </w:rPr>
        <w:t>,</w:t>
      </w:r>
    </w:p>
    <w:p w14:paraId="52298A4A" w14:textId="77777777" w:rsidR="00AE4D00" w:rsidRPr="00AE4D00" w:rsidRDefault="00AE4D00" w:rsidP="00AE4D00">
      <w:pPr>
        <w:pStyle w:val="BodyText"/>
        <w:spacing w:before="11"/>
        <w:ind w:left="720"/>
        <w:rPr>
          <w:rFonts w:ascii="Courier New"/>
        </w:rPr>
      </w:pPr>
      <w:r w:rsidRPr="00AE4D00">
        <w:rPr>
          <w:rFonts w:ascii="Courier New"/>
        </w:rPr>
        <w:t xml:space="preserve">                    </w:t>
      </w:r>
      <w:proofErr w:type="spellStart"/>
      <w:r w:rsidRPr="00AE4D00">
        <w:rPr>
          <w:rFonts w:ascii="Courier New"/>
        </w:rPr>
        <w:t>pvalue</w:t>
      </w:r>
      <w:proofErr w:type="spellEnd"/>
      <w:r w:rsidRPr="00AE4D00">
        <w:rPr>
          <w:rFonts w:ascii="Courier New"/>
        </w:rPr>
        <w:t>='</w:t>
      </w:r>
      <w:proofErr w:type="spellStart"/>
      <w:r w:rsidRPr="00AE4D00">
        <w:rPr>
          <w:rFonts w:ascii="Courier New"/>
        </w:rPr>
        <w:t>LRT_pvalue</w:t>
      </w:r>
      <w:proofErr w:type="spellEnd"/>
      <w:r w:rsidRPr="00AE4D00">
        <w:rPr>
          <w:rFonts w:ascii="Courier New"/>
        </w:rPr>
        <w:t>',</w:t>
      </w:r>
    </w:p>
    <w:p w14:paraId="1EAB247B" w14:textId="77777777" w:rsidR="00AE4D00" w:rsidRPr="00AE4D00" w:rsidRDefault="00AE4D00" w:rsidP="00AE4D00">
      <w:pPr>
        <w:pStyle w:val="BodyText"/>
        <w:spacing w:before="11"/>
        <w:ind w:left="720"/>
        <w:rPr>
          <w:rFonts w:ascii="Courier New"/>
        </w:rPr>
      </w:pPr>
      <w:r w:rsidRPr="00AE4D00">
        <w:rPr>
          <w:rFonts w:ascii="Courier New"/>
        </w:rPr>
        <w:t xml:space="preserve">                    </w:t>
      </w:r>
      <w:proofErr w:type="spellStart"/>
      <w:r w:rsidRPr="00AE4D00">
        <w:rPr>
          <w:rFonts w:ascii="Courier New"/>
        </w:rPr>
        <w:t>groupby</w:t>
      </w:r>
      <w:proofErr w:type="spellEnd"/>
      <w:proofErr w:type="gramStart"/>
      <w:r w:rsidRPr="00AE4D00">
        <w:rPr>
          <w:rFonts w:ascii="Courier New"/>
        </w:rPr>
        <w:t>=[</w:t>
      </w:r>
      <w:proofErr w:type="gramEnd"/>
      <w:r w:rsidRPr="00AE4D00">
        <w:rPr>
          <w:rFonts w:ascii="Courier New"/>
        </w:rPr>
        <w:t>"Term1", "Term2"]</w:t>
      </w:r>
    </w:p>
    <w:p w14:paraId="585665C1" w14:textId="26A3563B" w:rsidR="00AE4D00" w:rsidRPr="005B23AD" w:rsidRDefault="00AE4D00" w:rsidP="00AE4D00">
      <w:pPr>
        <w:pStyle w:val="BodyText"/>
        <w:spacing w:before="11"/>
        <w:ind w:left="720"/>
        <w:rPr>
          <w:rFonts w:ascii="Courier New"/>
        </w:rPr>
      </w:pPr>
      <w:r w:rsidRPr="00AE4D00">
        <w:rPr>
          <w:rFonts w:ascii="Courier New"/>
        </w:rPr>
        <w:t xml:space="preserve">                    )</w:t>
      </w:r>
    </w:p>
    <w:p w14:paraId="10A9C75E" w14:textId="77777777" w:rsidR="00B76FCB" w:rsidRDefault="00B76FCB" w:rsidP="00B76FCB">
      <w:pPr>
        <w:pStyle w:val="BodyText"/>
        <w:spacing w:before="125" w:line="360" w:lineRule="auto"/>
        <w:ind w:right="797"/>
        <w:jc w:val="both"/>
        <w:rPr>
          <w:color w:val="FF0000"/>
        </w:rPr>
      </w:pPr>
    </w:p>
    <w:p w14:paraId="76875840" w14:textId="77777777" w:rsidR="00B76FCB" w:rsidRPr="00B76FCB" w:rsidRDefault="00B76FCB" w:rsidP="00B76FCB">
      <w:pPr>
        <w:tabs>
          <w:tab w:val="left" w:pos="1160"/>
        </w:tabs>
        <w:spacing w:before="126" w:line="360" w:lineRule="auto"/>
        <w:ind w:left="980" w:right="797"/>
        <w:jc w:val="both"/>
        <w:rPr>
          <w:sz w:val="20"/>
        </w:rPr>
      </w:pPr>
    </w:p>
    <w:p w14:paraId="0EA058CB" w14:textId="77777777" w:rsidR="000C2409" w:rsidRDefault="005E3753">
      <w:pPr>
        <w:pStyle w:val="BodyText"/>
        <w:spacing w:before="2"/>
        <w:rPr>
          <w:sz w:val="9"/>
        </w:rPr>
      </w:pPr>
      <w:r>
        <w:rPr>
          <w:noProof/>
        </w:rPr>
        <mc:AlternateContent>
          <mc:Choice Requires="wps">
            <w:drawing>
              <wp:anchor distT="0" distB="0" distL="0" distR="0" simplePos="0" relativeHeight="487638016" behindDoc="1" locked="0" layoutInCell="1" allowOverlap="1" wp14:anchorId="6005F4F7" wp14:editId="295C1183">
                <wp:simplePos x="0" y="0"/>
                <wp:positionH relativeFrom="page">
                  <wp:posOffset>381200</wp:posOffset>
                </wp:positionH>
                <wp:positionV relativeFrom="paragraph">
                  <wp:posOffset>86062</wp:posOffset>
                </wp:positionV>
                <wp:extent cx="6670675" cy="289560"/>
                <wp:effectExtent l="0" t="0" r="9525" b="2540"/>
                <wp:wrapTopAndBottom/>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89560"/>
                        </a:xfrm>
                        <a:prstGeom prst="rect">
                          <a:avLst/>
                        </a:prstGeom>
                        <a:noFill/>
                        <a:ln w="3809">
                          <a:noFill/>
                          <a:prstDash val="solid"/>
                        </a:ln>
                      </wps:spPr>
                      <wps:txbx>
                        <w:txbxContent>
                          <w:p w14:paraId="6028C4DB" w14:textId="77777777" w:rsidR="000C2409" w:rsidRDefault="005E3753">
                            <w:pPr>
                              <w:spacing w:before="128" w:line="322" w:lineRule="exact"/>
                              <w:ind w:left="197"/>
                              <w:rPr>
                                <w:b/>
                                <w:color w:val="000000"/>
                                <w:sz w:val="28"/>
                              </w:rPr>
                            </w:pPr>
                            <w:bookmarkStart w:id="150" w:name="Survey_Design_and_Modeling"/>
                            <w:bookmarkStart w:id="151" w:name="_bookmark68"/>
                            <w:bookmarkEnd w:id="150"/>
                            <w:bookmarkEnd w:id="151"/>
                            <w:r>
                              <w:rPr>
                                <w:b/>
                                <w:color w:val="1F425B"/>
                                <w:sz w:val="28"/>
                              </w:rPr>
                              <w:t xml:space="preserve">Survey Design and </w:t>
                            </w:r>
                            <w:r>
                              <w:rPr>
                                <w:b/>
                                <w:color w:val="1F425B"/>
                                <w:spacing w:val="-2"/>
                                <w:sz w:val="28"/>
                              </w:rPr>
                              <w:t>Modeling</w:t>
                            </w:r>
                          </w:p>
                        </w:txbxContent>
                      </wps:txbx>
                      <wps:bodyPr wrap="square" lIns="0" tIns="0" rIns="0" bIns="0" rtlCol="0">
                        <a:noAutofit/>
                      </wps:bodyPr>
                    </wps:wsp>
                  </a:graphicData>
                </a:graphic>
              </wp:anchor>
            </w:drawing>
          </mc:Choice>
          <mc:Fallback>
            <w:pict>
              <v:shape w14:anchorId="6005F4F7" id="Textbox 136" o:spid="_x0000_s1068" type="#_x0000_t202" style="position:absolute;margin-left:30pt;margin-top:6.8pt;width:525.25pt;height:22.8pt;z-index:-15678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" filled="f" stroked="f" strokeweight=".1058mm">
                <v:textbox inset="0,0,0,0">
                  <w:txbxContent>
                    <w:p w14:paraId="6028C4DB" w14:textId="77777777" w:rsidR="000C2409" w:rsidRDefault="005E3753">
                      <w:pPr>
                        <w:spacing w:before="128" w:line="322" w:lineRule="exact"/>
                        <w:ind w:left="197"/>
                        <w:rPr>
                          <w:b/>
                          <w:color w:val="000000"/>
                          <w:sz w:val="28"/>
                        </w:rPr>
                      </w:pPr>
                      <w:bookmarkStart w:id="235" w:name="Survey_Design_and_Modeling"/>
                      <w:bookmarkStart w:id="236" w:name="_bookmark68"/>
                      <w:bookmarkEnd w:id="235"/>
                      <w:bookmarkEnd w:id="236"/>
                      <w:r>
                        <w:rPr>
                          <w:b/>
                          <w:color w:val="1F425B"/>
                          <w:sz w:val="28"/>
                        </w:rPr>
                        <w:t xml:space="preserve">Survey Design and </w:t>
                      </w:r>
                      <w:r>
                        <w:rPr>
                          <w:b/>
                          <w:color w:val="1F425B"/>
                          <w:spacing w:val="-2"/>
                          <w:sz w:val="28"/>
                        </w:rPr>
                        <w:t>Modeling</w:t>
                      </w:r>
                    </w:p>
                  </w:txbxContent>
                </v:textbox>
                <w10:wrap type="topAndBottom" anchorx="page"/>
              </v:shape>
            </w:pict>
          </mc:Fallback>
        </mc:AlternateContent>
      </w:r>
    </w:p>
    <w:p w14:paraId="387B1CD8" w14:textId="4F8A41E2" w:rsidR="000C2409" w:rsidRDefault="005E3753" w:rsidP="00B76FCB">
      <w:pPr>
        <w:pStyle w:val="BodyText"/>
        <w:spacing w:before="130" w:line="360" w:lineRule="auto"/>
        <w:ind w:left="300" w:right="797"/>
        <w:jc w:val="both"/>
        <w:rPr>
          <w:spacing w:val="-2"/>
        </w:rPr>
      </w:pPr>
      <w:r>
        <w:t xml:space="preserve">Users can define survey designs with specific sampling strategies and create survey models for analyzing survey data. These features cater to researchers working with survey datasets and provide specialized tools for accurate </w:t>
      </w:r>
      <w:r>
        <w:rPr>
          <w:spacing w:val="-2"/>
        </w:rPr>
        <w:t>analysis.</w:t>
      </w:r>
    </w:p>
    <w:p w14:paraId="05242FB4" w14:textId="77777777" w:rsidR="00AE4D00" w:rsidRPr="00AE4D00" w:rsidRDefault="00AE4D00" w:rsidP="00AE4D00">
      <w:pPr>
        <w:pStyle w:val="BodyText"/>
        <w:spacing w:before="11"/>
        <w:ind w:left="720"/>
        <w:rPr>
          <w:rFonts w:ascii="Courier New"/>
        </w:rPr>
      </w:pPr>
      <w:r w:rsidRPr="00AE4D00">
        <w:rPr>
          <w:rFonts w:ascii="Courier New"/>
        </w:rPr>
        <w:lastRenderedPageBreak/>
        <w:t xml:space="preserve">&gt;&gt;&gt; import </w:t>
      </w:r>
      <w:proofErr w:type="spellStart"/>
      <w:r w:rsidRPr="00AE4D00">
        <w:rPr>
          <w:rFonts w:ascii="Courier New"/>
        </w:rPr>
        <w:t>igem</w:t>
      </w:r>
      <w:proofErr w:type="spellEnd"/>
    </w:p>
    <w:p w14:paraId="5846BC32" w14:textId="45768303" w:rsidR="00AE4D00" w:rsidRPr="00AE4D00" w:rsidRDefault="00AE4D00" w:rsidP="00AE4D00">
      <w:pPr>
        <w:pStyle w:val="BodyText"/>
        <w:spacing w:before="11"/>
        <w:ind w:left="720"/>
        <w:rPr>
          <w:rFonts w:ascii="Courier New"/>
        </w:rPr>
      </w:pPr>
      <w:r w:rsidRPr="00AE4D00">
        <w:rPr>
          <w:rFonts w:ascii="Courier New"/>
        </w:rPr>
        <w:t xml:space="preserve">&gt;&gt;&gt; </w:t>
      </w:r>
      <w:proofErr w:type="gramStart"/>
      <w:r w:rsidRPr="00AE4D00">
        <w:rPr>
          <w:rFonts w:ascii="Courier New"/>
        </w:rPr>
        <w:t>igem.epc.analyze</w:t>
      </w:r>
      <w:proofErr w:type="gramEnd"/>
      <w:r w:rsidRPr="00AE4D00">
        <w:rPr>
          <w:rFonts w:ascii="Courier New"/>
        </w:rPr>
        <w:t>.SurveyDesignSpec(survey_df=survey_design_replication,</w:t>
      </w:r>
    </w:p>
    <w:p w14:paraId="2CAE9FA9" w14:textId="77777777" w:rsidR="00AE4D00" w:rsidRPr="00AE4D00" w:rsidRDefault="00AE4D00" w:rsidP="00AE4D00">
      <w:pPr>
        <w:pStyle w:val="BodyText"/>
        <w:spacing w:before="11"/>
        <w:ind w:left="720"/>
        <w:rPr>
          <w:rFonts w:ascii="Courier New"/>
        </w:rPr>
      </w:pPr>
      <w:r w:rsidRPr="00AE4D00">
        <w:rPr>
          <w:rFonts w:ascii="Courier New"/>
        </w:rPr>
        <w:t xml:space="preserve">                                         strata="SDMVSTRA",</w:t>
      </w:r>
    </w:p>
    <w:p w14:paraId="422FD389" w14:textId="77777777" w:rsidR="00AE4D00" w:rsidRPr="00AE4D00" w:rsidRDefault="00AE4D00" w:rsidP="00AE4D00">
      <w:pPr>
        <w:pStyle w:val="BodyText"/>
        <w:spacing w:before="11"/>
        <w:ind w:left="720"/>
        <w:rPr>
          <w:rFonts w:ascii="Courier New"/>
        </w:rPr>
      </w:pPr>
      <w:r w:rsidRPr="00AE4D00">
        <w:rPr>
          <w:rFonts w:ascii="Courier New"/>
        </w:rPr>
        <w:t xml:space="preserve">                                         cluster="SDMVPSU",</w:t>
      </w:r>
    </w:p>
    <w:p w14:paraId="3FD31100" w14:textId="77777777" w:rsidR="00AE4D00" w:rsidRPr="00AE4D00" w:rsidRDefault="00AE4D00" w:rsidP="00AE4D00">
      <w:pPr>
        <w:pStyle w:val="BodyText"/>
        <w:spacing w:before="11"/>
        <w:ind w:left="720"/>
        <w:rPr>
          <w:rFonts w:ascii="Courier New"/>
        </w:rPr>
      </w:pPr>
      <w:r w:rsidRPr="00AE4D00">
        <w:rPr>
          <w:rFonts w:ascii="Courier New"/>
        </w:rPr>
        <w:t xml:space="preserve">                                         nest=True,</w:t>
      </w:r>
    </w:p>
    <w:p w14:paraId="1F400BDD" w14:textId="77777777" w:rsidR="00AE4D00" w:rsidRPr="00AE4D00" w:rsidRDefault="00AE4D00" w:rsidP="00AE4D00">
      <w:pPr>
        <w:pStyle w:val="BodyText"/>
        <w:spacing w:before="11"/>
        <w:ind w:left="720"/>
        <w:rPr>
          <w:rFonts w:ascii="Courier New"/>
        </w:rPr>
      </w:pPr>
      <w:r w:rsidRPr="00AE4D00">
        <w:rPr>
          <w:rFonts w:ascii="Courier New"/>
        </w:rPr>
        <w:t xml:space="preserve">                                         weights=</w:t>
      </w:r>
      <w:proofErr w:type="spellStart"/>
      <w:r w:rsidRPr="00AE4D00">
        <w:rPr>
          <w:rFonts w:ascii="Courier New"/>
        </w:rPr>
        <w:t>weights_replication</w:t>
      </w:r>
      <w:proofErr w:type="spellEnd"/>
      <w:r w:rsidRPr="00AE4D00">
        <w:rPr>
          <w:rFonts w:ascii="Courier New"/>
        </w:rPr>
        <w:t>,</w:t>
      </w:r>
    </w:p>
    <w:p w14:paraId="7713CF1C" w14:textId="77777777" w:rsidR="00AE4D00" w:rsidRPr="00AE4D00" w:rsidRDefault="00AE4D00" w:rsidP="00AE4D00">
      <w:pPr>
        <w:pStyle w:val="BodyText"/>
        <w:spacing w:before="11"/>
        <w:ind w:left="720"/>
        <w:rPr>
          <w:rFonts w:ascii="Courier New"/>
        </w:rPr>
      </w:pPr>
      <w:r w:rsidRPr="00AE4D00">
        <w:rPr>
          <w:rFonts w:ascii="Courier New"/>
        </w:rPr>
        <w:t xml:space="preserve">                                         </w:t>
      </w:r>
      <w:proofErr w:type="spellStart"/>
      <w:r w:rsidRPr="00AE4D00">
        <w:rPr>
          <w:rFonts w:ascii="Courier New"/>
        </w:rPr>
        <w:t>fpc</w:t>
      </w:r>
      <w:proofErr w:type="spellEnd"/>
      <w:r w:rsidRPr="00AE4D00">
        <w:rPr>
          <w:rFonts w:ascii="Courier New"/>
        </w:rPr>
        <w:t>=None,</w:t>
      </w:r>
    </w:p>
    <w:p w14:paraId="060E5432" w14:textId="4DFD5D5B" w:rsidR="00B76FCB" w:rsidRPr="00AE4D00" w:rsidRDefault="00AE4D00" w:rsidP="00AE4D00">
      <w:pPr>
        <w:pStyle w:val="BodyText"/>
        <w:spacing w:before="11"/>
        <w:ind w:left="720"/>
        <w:rPr>
          <w:rFonts w:ascii="Courier New"/>
        </w:rPr>
      </w:pPr>
      <w:r w:rsidRPr="00AE4D00">
        <w:rPr>
          <w:rFonts w:ascii="Courier New"/>
        </w:rPr>
        <w:t xml:space="preserve">                                         </w:t>
      </w:r>
      <w:proofErr w:type="spellStart"/>
      <w:r w:rsidRPr="00AE4D00">
        <w:rPr>
          <w:rFonts w:ascii="Courier New"/>
        </w:rPr>
        <w:t>single_cluster</w:t>
      </w:r>
      <w:proofErr w:type="spellEnd"/>
      <w:r w:rsidRPr="00AE4D00">
        <w:rPr>
          <w:rFonts w:ascii="Courier New"/>
        </w:rPr>
        <w:t>='fail')</w:t>
      </w:r>
    </w:p>
    <w:p w14:paraId="536F957C" w14:textId="77777777" w:rsidR="00B76FCB" w:rsidRDefault="00B76FCB">
      <w:pPr>
        <w:pStyle w:val="BodyText"/>
        <w:spacing w:before="10"/>
        <w:rPr>
          <w:sz w:val="13"/>
        </w:rPr>
      </w:pPr>
    </w:p>
    <w:p w14:paraId="660E4DAD" w14:textId="7AC6AB4E" w:rsidR="000C2409" w:rsidRDefault="005E3753">
      <w:pPr>
        <w:pStyle w:val="BodyText"/>
        <w:spacing w:before="10"/>
        <w:rPr>
          <w:sz w:val="13"/>
        </w:rPr>
      </w:pPr>
      <w:r>
        <w:rPr>
          <w:noProof/>
        </w:rPr>
        <mc:AlternateContent>
          <mc:Choice Requires="wps">
            <w:drawing>
              <wp:anchor distT="0" distB="0" distL="0" distR="0" simplePos="0" relativeHeight="487638528" behindDoc="1" locked="0" layoutInCell="1" allowOverlap="1" wp14:anchorId="3A4E7F28" wp14:editId="4F48A305">
                <wp:simplePos x="0" y="0"/>
                <wp:positionH relativeFrom="page">
                  <wp:posOffset>381200</wp:posOffset>
                </wp:positionH>
                <wp:positionV relativeFrom="paragraph">
                  <wp:posOffset>121107</wp:posOffset>
                </wp:positionV>
                <wp:extent cx="6670675" cy="289560"/>
                <wp:effectExtent l="0" t="0" r="9525" b="2540"/>
                <wp:wrapTopAndBottom/>
                <wp:docPr id="137" name="Text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0675" cy="289560"/>
                        </a:xfrm>
                        <a:prstGeom prst="rect">
                          <a:avLst/>
                        </a:prstGeom>
                        <a:noFill/>
                        <a:ln w="3809">
                          <a:noFill/>
                          <a:prstDash val="solid"/>
                        </a:ln>
                      </wps:spPr>
                      <wps:txbx>
                        <w:txbxContent>
                          <w:p w14:paraId="1AF2ADE1" w14:textId="77777777" w:rsidR="000C2409" w:rsidRDefault="005E3753">
                            <w:pPr>
                              <w:spacing w:before="128" w:line="322" w:lineRule="exact"/>
                              <w:ind w:left="197"/>
                              <w:rPr>
                                <w:b/>
                                <w:color w:val="000000"/>
                                <w:sz w:val="28"/>
                              </w:rPr>
                            </w:pPr>
                            <w:bookmarkStart w:id="152" w:name="Plot_Functions"/>
                            <w:bookmarkStart w:id="153" w:name="_bookmark69"/>
                            <w:bookmarkEnd w:id="152"/>
                            <w:bookmarkEnd w:id="153"/>
                            <w:r>
                              <w:rPr>
                                <w:b/>
                                <w:color w:val="1F425B"/>
                                <w:sz w:val="28"/>
                              </w:rPr>
                              <w:t xml:space="preserve">Plot </w:t>
                            </w:r>
                            <w:r>
                              <w:rPr>
                                <w:b/>
                                <w:color w:val="1F425B"/>
                                <w:spacing w:val="-2"/>
                                <w:sz w:val="28"/>
                              </w:rPr>
                              <w:t>Functions</w:t>
                            </w:r>
                          </w:p>
                        </w:txbxContent>
                      </wps:txbx>
                      <wps:bodyPr wrap="square" lIns="0" tIns="0" rIns="0" bIns="0" rtlCol="0">
                        <a:noAutofit/>
                      </wps:bodyPr>
                    </wps:wsp>
                  </a:graphicData>
                </a:graphic>
              </wp:anchor>
            </w:drawing>
          </mc:Choice>
          <mc:Fallback>
            <w:pict>
              <v:shape w14:anchorId="3A4E7F28" id="Textbox 137" o:spid="_x0000_s1069" type="#_x0000_t202" style="position:absolute;margin-left:30pt;margin-top:9.55pt;width:525.25pt;height:22.8pt;z-index:-15677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" filled="f" stroked="f" strokeweight=".1058mm">
                <v:textbox inset="0,0,0,0">
                  <w:txbxContent>
                    <w:p w14:paraId="1AF2ADE1" w14:textId="77777777" w:rsidR="000C2409" w:rsidRDefault="005E3753">
                      <w:pPr>
                        <w:spacing w:before="128" w:line="322" w:lineRule="exact"/>
                        <w:ind w:left="197"/>
                        <w:rPr>
                          <w:b/>
                          <w:color w:val="000000"/>
                          <w:sz w:val="28"/>
                        </w:rPr>
                      </w:pPr>
                      <w:bookmarkStart w:id="239" w:name="Plot_Functions"/>
                      <w:bookmarkStart w:id="240" w:name="_bookmark69"/>
                      <w:bookmarkEnd w:id="239"/>
                      <w:bookmarkEnd w:id="240"/>
                      <w:r>
                        <w:rPr>
                          <w:b/>
                          <w:color w:val="1F425B"/>
                          <w:sz w:val="28"/>
                        </w:rPr>
                        <w:t xml:space="preserve">Plot </w:t>
                      </w:r>
                      <w:r>
                        <w:rPr>
                          <w:b/>
                          <w:color w:val="1F425B"/>
                          <w:spacing w:val="-2"/>
                          <w:sz w:val="28"/>
                        </w:rPr>
                        <w:t>Functions</w:t>
                      </w:r>
                    </w:p>
                  </w:txbxContent>
                </v:textbox>
                <w10:wrap type="topAndBottom" anchorx="page"/>
              </v:shape>
            </w:pict>
          </mc:Fallback>
        </mc:AlternateContent>
      </w:r>
      <w:r w:rsidR="00B76FCB">
        <w:rPr>
          <w:sz w:val="13"/>
        </w:rPr>
        <w:tab/>
      </w:r>
    </w:p>
    <w:p w14:paraId="4DC6E36D" w14:textId="77777777" w:rsidR="000C2409" w:rsidRDefault="005E3753" w:rsidP="00B76FCB">
      <w:pPr>
        <w:pStyle w:val="BodyText"/>
        <w:spacing w:before="130" w:line="360" w:lineRule="auto"/>
        <w:ind w:left="300" w:right="797"/>
      </w:pPr>
      <w:r>
        <w:t xml:space="preserve">The EPC module provides various plot functions to visualize the data and gain deeper insights. These plot functions </w:t>
      </w:r>
      <w:r>
        <w:rPr>
          <w:spacing w:val="-2"/>
        </w:rPr>
        <w:t>include:</w:t>
      </w:r>
    </w:p>
    <w:p w14:paraId="0411EAC3" w14:textId="77777777" w:rsidR="000C2409" w:rsidRDefault="005E3753" w:rsidP="00B76FCB">
      <w:pPr>
        <w:pStyle w:val="ListParagraph"/>
        <w:numPr>
          <w:ilvl w:val="0"/>
          <w:numId w:val="2"/>
        </w:numPr>
        <w:tabs>
          <w:tab w:val="left" w:pos="1160"/>
        </w:tabs>
        <w:spacing w:before="93" w:line="360" w:lineRule="auto"/>
        <w:ind w:right="797"/>
        <w:jc w:val="both"/>
        <w:rPr>
          <w:sz w:val="20"/>
        </w:rPr>
      </w:pPr>
      <w:r>
        <w:rPr>
          <w:sz w:val="20"/>
        </w:rPr>
        <w:t xml:space="preserve">Distributions: Generate visual representations of variable distributions, such as histograms and kernel density plots. These plots help researchers understand the underlying distribution of variables in the </w:t>
      </w:r>
      <w:r>
        <w:rPr>
          <w:spacing w:val="-2"/>
          <w:sz w:val="20"/>
        </w:rPr>
        <w:t>dataset.</w:t>
      </w:r>
    </w:p>
    <w:p w14:paraId="3E67E866" w14:textId="77777777" w:rsidR="000C2409" w:rsidRDefault="005E3753" w:rsidP="00B76FCB">
      <w:pPr>
        <w:pStyle w:val="ListParagraph"/>
        <w:numPr>
          <w:ilvl w:val="0"/>
          <w:numId w:val="2"/>
        </w:numPr>
        <w:tabs>
          <w:tab w:val="left" w:pos="1160"/>
        </w:tabs>
        <w:spacing w:before="132" w:line="360" w:lineRule="auto"/>
        <w:ind w:right="797"/>
        <w:jc w:val="both"/>
        <w:rPr>
          <w:sz w:val="20"/>
        </w:rPr>
      </w:pPr>
      <w:r>
        <w:rPr>
          <w:sz w:val="20"/>
        </w:rPr>
        <w:t>Histograms: Create histograms to visualize the distribution of a single variable. This plot provides a visual summary of the frequency distribution of values in the dataset.</w:t>
      </w:r>
    </w:p>
    <w:p w14:paraId="334B5551" w14:textId="77777777" w:rsidR="000C2409" w:rsidRDefault="005E3753" w:rsidP="00B76FCB">
      <w:pPr>
        <w:pStyle w:val="ListParagraph"/>
        <w:numPr>
          <w:ilvl w:val="0"/>
          <w:numId w:val="2"/>
        </w:numPr>
        <w:tabs>
          <w:tab w:val="left" w:pos="1160"/>
        </w:tabs>
        <w:spacing w:before="133" w:line="360" w:lineRule="auto"/>
        <w:ind w:right="797"/>
        <w:jc w:val="both"/>
        <w:rPr>
          <w:sz w:val="20"/>
        </w:rPr>
      </w:pPr>
      <w:r>
        <w:rPr>
          <w:sz w:val="20"/>
        </w:rPr>
        <w:t>Manhattan</w:t>
      </w:r>
      <w:r>
        <w:rPr>
          <w:spacing w:val="-2"/>
          <w:sz w:val="20"/>
        </w:rPr>
        <w:t xml:space="preserve"> </w:t>
      </w:r>
      <w:r>
        <w:rPr>
          <w:sz w:val="20"/>
        </w:rPr>
        <w:t>Plot:</w:t>
      </w:r>
      <w:r>
        <w:rPr>
          <w:spacing w:val="-2"/>
          <w:sz w:val="20"/>
        </w:rPr>
        <w:t xml:space="preserve"> </w:t>
      </w:r>
      <w:r>
        <w:rPr>
          <w:sz w:val="20"/>
        </w:rPr>
        <w:t>Generate</w:t>
      </w:r>
      <w:r>
        <w:rPr>
          <w:spacing w:val="-2"/>
          <w:sz w:val="20"/>
        </w:rPr>
        <w:t xml:space="preserve"> </w:t>
      </w:r>
      <w:r>
        <w:rPr>
          <w:sz w:val="20"/>
        </w:rPr>
        <w:t>a</w:t>
      </w:r>
      <w:r>
        <w:rPr>
          <w:spacing w:val="-2"/>
          <w:sz w:val="20"/>
        </w:rPr>
        <w:t xml:space="preserve"> </w:t>
      </w:r>
      <w:r>
        <w:rPr>
          <w:sz w:val="20"/>
        </w:rPr>
        <w:t>Manhattan</w:t>
      </w:r>
      <w:r>
        <w:rPr>
          <w:spacing w:val="-2"/>
          <w:sz w:val="20"/>
        </w:rPr>
        <w:t xml:space="preserve"> </w:t>
      </w:r>
      <w:r>
        <w:rPr>
          <w:sz w:val="20"/>
        </w:rPr>
        <w:t>plot,</w:t>
      </w:r>
      <w:r>
        <w:rPr>
          <w:spacing w:val="-2"/>
          <w:sz w:val="20"/>
        </w:rPr>
        <w:t xml:space="preserve"> </w:t>
      </w:r>
      <w:r>
        <w:rPr>
          <w:sz w:val="20"/>
        </w:rPr>
        <w:t>commonly</w:t>
      </w:r>
      <w:r>
        <w:rPr>
          <w:spacing w:val="-2"/>
          <w:sz w:val="20"/>
        </w:rPr>
        <w:t xml:space="preserve"> </w:t>
      </w:r>
      <w:r>
        <w:rPr>
          <w:sz w:val="20"/>
        </w:rPr>
        <w:t>used</w:t>
      </w:r>
      <w:r>
        <w:rPr>
          <w:spacing w:val="-2"/>
          <w:sz w:val="20"/>
        </w:rPr>
        <w:t xml:space="preserve"> </w:t>
      </w:r>
      <w:r>
        <w:rPr>
          <w:sz w:val="20"/>
        </w:rPr>
        <w:t>in</w:t>
      </w:r>
      <w:r>
        <w:rPr>
          <w:spacing w:val="-2"/>
          <w:sz w:val="20"/>
        </w:rPr>
        <w:t xml:space="preserve"> </w:t>
      </w:r>
      <w:r>
        <w:rPr>
          <w:sz w:val="20"/>
        </w:rPr>
        <w:t>genetic</w:t>
      </w:r>
      <w:r>
        <w:rPr>
          <w:spacing w:val="-2"/>
          <w:sz w:val="20"/>
        </w:rPr>
        <w:t xml:space="preserve"> </w:t>
      </w:r>
      <w:r>
        <w:rPr>
          <w:sz w:val="20"/>
        </w:rPr>
        <w:t>association</w:t>
      </w:r>
      <w:r>
        <w:rPr>
          <w:spacing w:val="-2"/>
          <w:sz w:val="20"/>
        </w:rPr>
        <w:t xml:space="preserve"> </w:t>
      </w:r>
      <w:r>
        <w:rPr>
          <w:sz w:val="20"/>
        </w:rPr>
        <w:t>studies,</w:t>
      </w:r>
      <w:r>
        <w:rPr>
          <w:spacing w:val="-2"/>
          <w:sz w:val="20"/>
        </w:rPr>
        <w:t xml:space="preserve"> </w:t>
      </w:r>
      <w:r>
        <w:rPr>
          <w:sz w:val="20"/>
        </w:rPr>
        <w:t>to</w:t>
      </w:r>
      <w:r>
        <w:rPr>
          <w:spacing w:val="-2"/>
          <w:sz w:val="20"/>
        </w:rPr>
        <w:t xml:space="preserve"> </w:t>
      </w:r>
      <w:r>
        <w:rPr>
          <w:sz w:val="20"/>
        </w:rPr>
        <w:t>visualize</w:t>
      </w:r>
      <w:r>
        <w:rPr>
          <w:spacing w:val="-2"/>
          <w:sz w:val="20"/>
        </w:rPr>
        <w:t xml:space="preserve"> </w:t>
      </w:r>
      <w:r>
        <w:rPr>
          <w:sz w:val="20"/>
        </w:rPr>
        <w:t>the genomic location of associations. This plot displays the significance of associations along the genome.</w:t>
      </w:r>
    </w:p>
    <w:p w14:paraId="6C14CA1B" w14:textId="77777777" w:rsidR="000C2409" w:rsidRDefault="005E3753" w:rsidP="00B76FCB">
      <w:pPr>
        <w:pStyle w:val="ListParagraph"/>
        <w:numPr>
          <w:ilvl w:val="0"/>
          <w:numId w:val="2"/>
        </w:numPr>
        <w:tabs>
          <w:tab w:val="left" w:pos="1160"/>
        </w:tabs>
        <w:spacing w:before="129" w:line="360" w:lineRule="auto"/>
        <w:ind w:right="797"/>
        <w:jc w:val="both"/>
        <w:rPr>
          <w:sz w:val="20"/>
        </w:rPr>
      </w:pPr>
      <w:r>
        <w:rPr>
          <w:sz w:val="20"/>
        </w:rPr>
        <w:t xml:space="preserve">Manhattan Plot with Bonferroni Correction: </w:t>
      </w:r>
      <w:proofErr w:type="gramStart"/>
      <w:r>
        <w:rPr>
          <w:sz w:val="20"/>
        </w:rPr>
        <w:t>Similar to</w:t>
      </w:r>
      <w:proofErr w:type="gramEnd"/>
      <w:r>
        <w:rPr>
          <w:sz w:val="20"/>
        </w:rPr>
        <w:t xml:space="preserve"> the Manhattan plot, this function incorporates Bonferroni correction to account for multiple hypothesis testing. It helps identify significant associations while controlling for the family-wise error rate.</w:t>
      </w:r>
    </w:p>
    <w:p w14:paraId="749A6B29" w14:textId="77777777" w:rsidR="000C2409" w:rsidRDefault="005E3753" w:rsidP="00B76FCB">
      <w:pPr>
        <w:pStyle w:val="ListParagraph"/>
        <w:numPr>
          <w:ilvl w:val="0"/>
          <w:numId w:val="2"/>
        </w:numPr>
        <w:tabs>
          <w:tab w:val="left" w:pos="1160"/>
        </w:tabs>
        <w:spacing w:before="127" w:line="360" w:lineRule="auto"/>
        <w:ind w:right="797"/>
        <w:jc w:val="both"/>
        <w:rPr>
          <w:sz w:val="20"/>
        </w:rPr>
      </w:pPr>
      <w:r>
        <w:rPr>
          <w:sz w:val="20"/>
        </w:rPr>
        <w:t>Manhattan Plot with False Discovery Rate (FDR): This function applies the False Discovery Rate (FDR) correction to the associations in the Manhattan plot. It allows researchers to control the expected proportion of false discoveries while identifying significant associations.</w:t>
      </w:r>
    </w:p>
    <w:p w14:paraId="630DFFC0" w14:textId="77777777" w:rsidR="000C2409" w:rsidRDefault="005E3753" w:rsidP="00B76FCB">
      <w:pPr>
        <w:pStyle w:val="ListParagraph"/>
        <w:numPr>
          <w:ilvl w:val="0"/>
          <w:numId w:val="2"/>
        </w:numPr>
        <w:tabs>
          <w:tab w:val="left" w:pos="1160"/>
        </w:tabs>
        <w:spacing w:before="126" w:line="360" w:lineRule="auto"/>
        <w:ind w:right="797"/>
        <w:jc w:val="both"/>
        <w:rPr>
          <w:sz w:val="20"/>
        </w:rPr>
      </w:pPr>
      <w:r>
        <w:rPr>
          <w:sz w:val="20"/>
        </w:rPr>
        <w:t>Top Results Plot: Create a plot displaying the top results of an analysis, such as the most significant associations or the highest-ranked variables. This plot helps researchers focus on the most important findings in the data.</w:t>
      </w:r>
    </w:p>
    <w:p w14:paraId="2B194C55" w14:textId="6E8CDA09" w:rsidR="000C2409" w:rsidRDefault="005E3753" w:rsidP="00B76FCB">
      <w:pPr>
        <w:pStyle w:val="BodyText"/>
        <w:spacing w:before="65" w:line="360" w:lineRule="auto"/>
        <w:ind w:left="300" w:right="797"/>
        <w:jc w:val="both"/>
      </w:pPr>
      <w:r>
        <w:t>By utilizing the functionalities offered by the EPC module, users can create a streamlined and comprehensive pipeline for data analysis within the IGEM software. This module empowers researchers to load external datasets, describe the data, modify it to suit specific analyses, and perform advanced statistical tests and visualizations.</w:t>
      </w:r>
    </w:p>
    <w:p w14:paraId="2C958435" w14:textId="7EFD9F52" w:rsidR="00AE4D00" w:rsidRDefault="00AE4D00" w:rsidP="00B76FCB">
      <w:pPr>
        <w:pStyle w:val="BodyText"/>
        <w:spacing w:before="65" w:line="360" w:lineRule="auto"/>
        <w:ind w:left="300" w:right="797"/>
        <w:jc w:val="both"/>
      </w:pPr>
    </w:p>
    <w:p w14:paraId="496E57AE" w14:textId="77777777" w:rsidR="00AE4D00" w:rsidRPr="00AE4D00" w:rsidRDefault="00AE4D00" w:rsidP="00AE4D00">
      <w:pPr>
        <w:pStyle w:val="BodyText"/>
        <w:spacing w:before="11"/>
        <w:ind w:left="720"/>
        <w:rPr>
          <w:rFonts w:ascii="Courier New"/>
        </w:rPr>
      </w:pPr>
      <w:r w:rsidRPr="00AE4D00">
        <w:rPr>
          <w:rFonts w:ascii="Courier New"/>
        </w:rPr>
        <w:t xml:space="preserve">&gt;&gt;&gt; import </w:t>
      </w:r>
      <w:proofErr w:type="spellStart"/>
      <w:r w:rsidRPr="00AE4D00">
        <w:rPr>
          <w:rFonts w:ascii="Courier New"/>
        </w:rPr>
        <w:t>igem</w:t>
      </w:r>
      <w:proofErr w:type="spellEnd"/>
    </w:p>
    <w:p w14:paraId="29269218" w14:textId="77777777" w:rsidR="00AE4D00" w:rsidRPr="00AE4D00" w:rsidRDefault="00AE4D00" w:rsidP="00AE4D00">
      <w:pPr>
        <w:pStyle w:val="BodyText"/>
        <w:spacing w:before="11"/>
        <w:ind w:left="720"/>
        <w:rPr>
          <w:rFonts w:ascii="Courier New"/>
        </w:rPr>
      </w:pPr>
      <w:r w:rsidRPr="00AE4D00">
        <w:rPr>
          <w:rFonts w:ascii="Courier New"/>
        </w:rPr>
        <w:t xml:space="preserve">    &gt;&gt;&gt; </w:t>
      </w:r>
      <w:proofErr w:type="spellStart"/>
      <w:proofErr w:type="gramStart"/>
      <w:r w:rsidRPr="00AE4D00">
        <w:rPr>
          <w:rFonts w:ascii="Courier New"/>
        </w:rPr>
        <w:t>igem.epc.plot</w:t>
      </w:r>
      <w:proofErr w:type="gramEnd"/>
      <w:r w:rsidRPr="00AE4D00">
        <w:rPr>
          <w:rFonts w:ascii="Courier New"/>
        </w:rPr>
        <w:t>.distributions</w:t>
      </w:r>
      <w:proofErr w:type="spellEnd"/>
      <w:r w:rsidRPr="00AE4D00">
        <w:rPr>
          <w:rFonts w:ascii="Courier New"/>
        </w:rPr>
        <w:t>(</w:t>
      </w:r>
    </w:p>
    <w:p w14:paraId="47BF5B11" w14:textId="77777777" w:rsidR="00AE4D00" w:rsidRPr="00AE4D00" w:rsidRDefault="00AE4D00" w:rsidP="00AE4D00">
      <w:pPr>
        <w:pStyle w:val="BodyText"/>
        <w:spacing w:before="11"/>
        <w:ind w:left="720"/>
        <w:rPr>
          <w:rFonts w:ascii="Courier New"/>
        </w:rPr>
      </w:pPr>
      <w:r w:rsidRPr="00AE4D00">
        <w:rPr>
          <w:rFonts w:ascii="Courier New"/>
        </w:rPr>
        <w:t xml:space="preserve">            </w:t>
      </w:r>
      <w:proofErr w:type="gramStart"/>
      <w:r w:rsidRPr="00AE4D00">
        <w:rPr>
          <w:rFonts w:ascii="Courier New"/>
        </w:rPr>
        <w:t>df[</w:t>
      </w:r>
      <w:proofErr w:type="gramEnd"/>
      <w:r w:rsidRPr="00AE4D00">
        <w:rPr>
          <w:rFonts w:ascii="Courier New"/>
        </w:rPr>
        <w:t>['female', 'occupation', 'LBX074']], filename="test"</w:t>
      </w:r>
    </w:p>
    <w:p w14:paraId="1315656F" w14:textId="77777777" w:rsidR="00AE4D00" w:rsidRPr="00AE4D00" w:rsidRDefault="00AE4D00" w:rsidP="00AE4D00">
      <w:pPr>
        <w:pStyle w:val="BodyText"/>
        <w:spacing w:before="11"/>
        <w:ind w:left="720"/>
        <w:rPr>
          <w:rFonts w:ascii="Courier New"/>
        </w:rPr>
      </w:pPr>
      <w:r w:rsidRPr="00AE4D00">
        <w:rPr>
          <w:rFonts w:ascii="Courier New"/>
        </w:rPr>
        <w:t xml:space="preserve">            )</w:t>
      </w:r>
    </w:p>
    <w:p w14:paraId="36E10707" w14:textId="77777777" w:rsidR="00AE4D00" w:rsidRPr="00AE4D00" w:rsidRDefault="00AE4D00" w:rsidP="00AE4D00">
      <w:pPr>
        <w:pStyle w:val="BodyText"/>
        <w:spacing w:before="11"/>
        <w:ind w:left="720"/>
        <w:rPr>
          <w:rFonts w:ascii="Courier New"/>
        </w:rPr>
      </w:pPr>
    </w:p>
    <w:p w14:paraId="71D757C1" w14:textId="77777777" w:rsidR="00AE4D00" w:rsidRPr="00AE4D00" w:rsidRDefault="00AE4D00" w:rsidP="00AE4D00">
      <w:pPr>
        <w:pStyle w:val="BodyText"/>
        <w:spacing w:before="11"/>
        <w:ind w:left="720"/>
        <w:rPr>
          <w:rFonts w:ascii="Courier New"/>
        </w:rPr>
      </w:pPr>
      <w:r w:rsidRPr="00AE4D00">
        <w:rPr>
          <w:rFonts w:ascii="Courier New"/>
        </w:rPr>
        <w:t xml:space="preserve">    .. </w:t>
      </w:r>
      <w:proofErr w:type="gramStart"/>
      <w:r w:rsidRPr="00AE4D00">
        <w:rPr>
          <w:rFonts w:ascii="Courier New"/>
        </w:rPr>
        <w:t>image::</w:t>
      </w:r>
      <w:proofErr w:type="gramEnd"/>
      <w:r w:rsidRPr="00AE4D00">
        <w:rPr>
          <w:rFonts w:ascii="Courier New"/>
        </w:rPr>
        <w:t xml:space="preserve"> ../_static/plot/distributions_count.png</w:t>
      </w:r>
    </w:p>
    <w:p w14:paraId="6D4E7A80" w14:textId="77777777" w:rsidR="00AE4D00" w:rsidRPr="00AE4D00" w:rsidRDefault="00AE4D00" w:rsidP="00AE4D00">
      <w:pPr>
        <w:pStyle w:val="BodyText"/>
        <w:spacing w:before="11"/>
        <w:ind w:left="720"/>
        <w:rPr>
          <w:rFonts w:ascii="Courier New"/>
        </w:rPr>
      </w:pPr>
    </w:p>
    <w:p w14:paraId="76BE7636" w14:textId="77777777" w:rsidR="00AE4D00" w:rsidRPr="00AE4D00" w:rsidRDefault="00AE4D00" w:rsidP="00AE4D00">
      <w:pPr>
        <w:pStyle w:val="BodyText"/>
        <w:spacing w:before="11"/>
        <w:ind w:left="720"/>
        <w:rPr>
          <w:rFonts w:ascii="Courier New"/>
        </w:rPr>
      </w:pPr>
      <w:r w:rsidRPr="00AE4D00">
        <w:rPr>
          <w:rFonts w:ascii="Courier New"/>
        </w:rPr>
        <w:t xml:space="preserve">    &gt;&gt;&gt; </w:t>
      </w:r>
      <w:proofErr w:type="spellStart"/>
      <w:proofErr w:type="gramStart"/>
      <w:r w:rsidRPr="00AE4D00">
        <w:rPr>
          <w:rFonts w:ascii="Courier New"/>
        </w:rPr>
        <w:t>igem.epc.plot</w:t>
      </w:r>
      <w:proofErr w:type="gramEnd"/>
      <w:r w:rsidRPr="00AE4D00">
        <w:rPr>
          <w:rFonts w:ascii="Courier New"/>
        </w:rPr>
        <w:t>.distributions</w:t>
      </w:r>
      <w:proofErr w:type="spellEnd"/>
      <w:r w:rsidRPr="00AE4D00">
        <w:rPr>
          <w:rFonts w:ascii="Courier New"/>
        </w:rPr>
        <w:t>(</w:t>
      </w:r>
    </w:p>
    <w:p w14:paraId="03C9DD3F" w14:textId="77777777" w:rsidR="00AE4D00" w:rsidRPr="00AE4D00" w:rsidRDefault="00AE4D00" w:rsidP="00AE4D00">
      <w:pPr>
        <w:pStyle w:val="BodyText"/>
        <w:spacing w:before="11"/>
        <w:ind w:left="720"/>
        <w:rPr>
          <w:rFonts w:ascii="Courier New"/>
        </w:rPr>
      </w:pPr>
      <w:r w:rsidRPr="00AE4D00">
        <w:rPr>
          <w:rFonts w:ascii="Courier New"/>
        </w:rPr>
        <w:t xml:space="preserve">            </w:t>
      </w:r>
      <w:proofErr w:type="gramStart"/>
      <w:r w:rsidRPr="00AE4D00">
        <w:rPr>
          <w:rFonts w:ascii="Courier New"/>
        </w:rPr>
        <w:t>df[</w:t>
      </w:r>
      <w:proofErr w:type="gramEnd"/>
      <w:r w:rsidRPr="00AE4D00">
        <w:rPr>
          <w:rFonts w:ascii="Courier New"/>
        </w:rPr>
        <w:t>['female', 'occupation', 'LBX074']],</w:t>
      </w:r>
    </w:p>
    <w:p w14:paraId="72397574" w14:textId="77777777" w:rsidR="00AE4D00" w:rsidRPr="00AE4D00" w:rsidRDefault="00AE4D00" w:rsidP="00AE4D00">
      <w:pPr>
        <w:pStyle w:val="BodyText"/>
        <w:spacing w:before="11"/>
        <w:ind w:left="720"/>
        <w:rPr>
          <w:rFonts w:ascii="Courier New"/>
        </w:rPr>
      </w:pPr>
      <w:r w:rsidRPr="00AE4D00">
        <w:rPr>
          <w:rFonts w:ascii="Courier New"/>
        </w:rPr>
        <w:t xml:space="preserve">            filename="test",</w:t>
      </w:r>
    </w:p>
    <w:p w14:paraId="215BCC7E" w14:textId="77777777" w:rsidR="00AE4D00" w:rsidRPr="00AE4D00" w:rsidRDefault="00AE4D00" w:rsidP="00AE4D00">
      <w:pPr>
        <w:pStyle w:val="BodyText"/>
        <w:spacing w:before="11"/>
        <w:ind w:left="720"/>
        <w:rPr>
          <w:rFonts w:ascii="Courier New"/>
        </w:rPr>
      </w:pPr>
      <w:r w:rsidRPr="00AE4D00">
        <w:rPr>
          <w:rFonts w:ascii="Courier New"/>
        </w:rPr>
        <w:t xml:space="preserve">            </w:t>
      </w:r>
      <w:proofErr w:type="spellStart"/>
      <w:r w:rsidRPr="00AE4D00">
        <w:rPr>
          <w:rFonts w:ascii="Courier New"/>
        </w:rPr>
        <w:t>continuous_kind</w:t>
      </w:r>
      <w:proofErr w:type="spellEnd"/>
      <w:r w:rsidRPr="00AE4D00">
        <w:rPr>
          <w:rFonts w:ascii="Courier New"/>
        </w:rPr>
        <w:t>='box'</w:t>
      </w:r>
    </w:p>
    <w:p w14:paraId="59C0C03C" w14:textId="77777777" w:rsidR="00AE4D00" w:rsidRPr="00AE4D00" w:rsidRDefault="00AE4D00" w:rsidP="00AE4D00">
      <w:pPr>
        <w:pStyle w:val="BodyText"/>
        <w:spacing w:before="11"/>
        <w:ind w:left="720"/>
        <w:rPr>
          <w:rFonts w:ascii="Courier New"/>
        </w:rPr>
      </w:pPr>
      <w:r w:rsidRPr="00AE4D00">
        <w:rPr>
          <w:rFonts w:ascii="Courier New"/>
        </w:rPr>
        <w:t xml:space="preserve">            )</w:t>
      </w:r>
    </w:p>
    <w:p w14:paraId="529B9C0E" w14:textId="77777777" w:rsidR="00AE4D00" w:rsidRPr="00AE4D00" w:rsidRDefault="00AE4D00" w:rsidP="00AE4D00">
      <w:pPr>
        <w:pStyle w:val="BodyText"/>
        <w:spacing w:before="11"/>
        <w:ind w:left="720"/>
        <w:rPr>
          <w:rFonts w:ascii="Courier New"/>
        </w:rPr>
      </w:pPr>
    </w:p>
    <w:p w14:paraId="36BEB242" w14:textId="77777777" w:rsidR="00AE4D00" w:rsidRPr="00AE4D00" w:rsidRDefault="00AE4D00" w:rsidP="00AE4D00">
      <w:pPr>
        <w:pStyle w:val="BodyText"/>
        <w:spacing w:before="11"/>
        <w:ind w:left="720"/>
        <w:rPr>
          <w:rFonts w:ascii="Courier New"/>
        </w:rPr>
      </w:pPr>
      <w:r w:rsidRPr="00AE4D00">
        <w:rPr>
          <w:rFonts w:ascii="Courier New"/>
        </w:rPr>
        <w:t xml:space="preserve">    .. </w:t>
      </w:r>
      <w:proofErr w:type="gramStart"/>
      <w:r w:rsidRPr="00AE4D00">
        <w:rPr>
          <w:rFonts w:ascii="Courier New"/>
        </w:rPr>
        <w:t>image::</w:t>
      </w:r>
      <w:proofErr w:type="gramEnd"/>
      <w:r w:rsidRPr="00AE4D00">
        <w:rPr>
          <w:rFonts w:ascii="Courier New"/>
        </w:rPr>
        <w:t xml:space="preserve"> ../_static/plot/distributions_box.png</w:t>
      </w:r>
    </w:p>
    <w:p w14:paraId="4CC95A67" w14:textId="77777777" w:rsidR="00AE4D00" w:rsidRPr="00AE4D00" w:rsidRDefault="00AE4D00" w:rsidP="00AE4D00">
      <w:pPr>
        <w:pStyle w:val="BodyText"/>
        <w:spacing w:before="11"/>
        <w:ind w:left="720"/>
        <w:rPr>
          <w:rFonts w:ascii="Courier New"/>
        </w:rPr>
      </w:pPr>
    </w:p>
    <w:p w14:paraId="639E05BF" w14:textId="77777777" w:rsidR="00AE4D00" w:rsidRPr="00AE4D00" w:rsidRDefault="00AE4D00" w:rsidP="00AE4D00">
      <w:pPr>
        <w:pStyle w:val="BodyText"/>
        <w:spacing w:before="11"/>
        <w:ind w:left="720"/>
        <w:rPr>
          <w:rFonts w:ascii="Courier New"/>
        </w:rPr>
      </w:pPr>
      <w:r w:rsidRPr="00AE4D00">
        <w:rPr>
          <w:rFonts w:ascii="Courier New"/>
        </w:rPr>
        <w:t xml:space="preserve">    &gt;&gt;&gt; </w:t>
      </w:r>
      <w:proofErr w:type="spellStart"/>
      <w:proofErr w:type="gramStart"/>
      <w:r w:rsidRPr="00AE4D00">
        <w:rPr>
          <w:rFonts w:ascii="Courier New"/>
        </w:rPr>
        <w:t>igem.epc.plot</w:t>
      </w:r>
      <w:proofErr w:type="gramEnd"/>
      <w:r w:rsidRPr="00AE4D00">
        <w:rPr>
          <w:rFonts w:ascii="Courier New"/>
        </w:rPr>
        <w:t>.distributions</w:t>
      </w:r>
      <w:proofErr w:type="spellEnd"/>
      <w:r w:rsidRPr="00AE4D00">
        <w:rPr>
          <w:rFonts w:ascii="Courier New"/>
        </w:rPr>
        <w:t>(</w:t>
      </w:r>
    </w:p>
    <w:p w14:paraId="404F528B" w14:textId="77777777" w:rsidR="00AE4D00" w:rsidRPr="00AE4D00" w:rsidRDefault="00AE4D00" w:rsidP="00AE4D00">
      <w:pPr>
        <w:pStyle w:val="BodyText"/>
        <w:spacing w:before="11"/>
        <w:ind w:left="720"/>
        <w:rPr>
          <w:rFonts w:ascii="Courier New"/>
        </w:rPr>
      </w:pPr>
      <w:r w:rsidRPr="00AE4D00">
        <w:rPr>
          <w:rFonts w:ascii="Courier New"/>
        </w:rPr>
        <w:t xml:space="preserve">            </w:t>
      </w:r>
      <w:proofErr w:type="gramStart"/>
      <w:r w:rsidRPr="00AE4D00">
        <w:rPr>
          <w:rFonts w:ascii="Courier New"/>
        </w:rPr>
        <w:t>df[</w:t>
      </w:r>
      <w:proofErr w:type="gramEnd"/>
      <w:r w:rsidRPr="00AE4D00">
        <w:rPr>
          <w:rFonts w:ascii="Courier New"/>
        </w:rPr>
        <w:t>['female', 'occupation', 'LBX074']],</w:t>
      </w:r>
    </w:p>
    <w:p w14:paraId="3E1E7663" w14:textId="77777777" w:rsidR="00AE4D00" w:rsidRPr="00AE4D00" w:rsidRDefault="00AE4D00" w:rsidP="00AE4D00">
      <w:pPr>
        <w:pStyle w:val="BodyText"/>
        <w:spacing w:before="11"/>
        <w:ind w:left="720"/>
        <w:rPr>
          <w:rFonts w:ascii="Courier New"/>
        </w:rPr>
      </w:pPr>
      <w:r w:rsidRPr="00AE4D00">
        <w:rPr>
          <w:rFonts w:ascii="Courier New"/>
        </w:rPr>
        <w:t xml:space="preserve">            filename="test",</w:t>
      </w:r>
    </w:p>
    <w:p w14:paraId="31B09047" w14:textId="77777777" w:rsidR="00AE4D00" w:rsidRPr="00AE4D00" w:rsidRDefault="00AE4D00" w:rsidP="00AE4D00">
      <w:pPr>
        <w:pStyle w:val="BodyText"/>
        <w:spacing w:before="11"/>
        <w:ind w:left="720"/>
        <w:rPr>
          <w:rFonts w:ascii="Courier New"/>
        </w:rPr>
      </w:pPr>
      <w:r w:rsidRPr="00AE4D00">
        <w:rPr>
          <w:rFonts w:ascii="Courier New"/>
        </w:rPr>
        <w:t xml:space="preserve">            </w:t>
      </w:r>
      <w:proofErr w:type="spellStart"/>
      <w:r w:rsidRPr="00AE4D00">
        <w:rPr>
          <w:rFonts w:ascii="Courier New"/>
        </w:rPr>
        <w:t>continuous_kind</w:t>
      </w:r>
      <w:proofErr w:type="spellEnd"/>
      <w:r w:rsidRPr="00AE4D00">
        <w:rPr>
          <w:rFonts w:ascii="Courier New"/>
        </w:rPr>
        <w:t>='violin'</w:t>
      </w:r>
    </w:p>
    <w:p w14:paraId="5D9BC53D" w14:textId="77777777" w:rsidR="00AE4D00" w:rsidRPr="00AE4D00" w:rsidRDefault="00AE4D00" w:rsidP="00AE4D00">
      <w:pPr>
        <w:pStyle w:val="BodyText"/>
        <w:spacing w:before="11"/>
        <w:ind w:left="720"/>
        <w:rPr>
          <w:rFonts w:ascii="Courier New"/>
        </w:rPr>
      </w:pPr>
      <w:r w:rsidRPr="00AE4D00">
        <w:rPr>
          <w:rFonts w:ascii="Courier New"/>
        </w:rPr>
        <w:lastRenderedPageBreak/>
        <w:t xml:space="preserve">            )</w:t>
      </w:r>
    </w:p>
    <w:p w14:paraId="33094751" w14:textId="77777777" w:rsidR="00AE4D00" w:rsidRPr="00AE4D00" w:rsidRDefault="00AE4D00" w:rsidP="00AE4D00">
      <w:pPr>
        <w:pStyle w:val="BodyText"/>
        <w:spacing w:before="11"/>
        <w:ind w:left="720"/>
        <w:rPr>
          <w:rFonts w:ascii="Courier New"/>
        </w:rPr>
      </w:pPr>
      <w:r w:rsidRPr="00AE4D00">
        <w:rPr>
          <w:rFonts w:ascii="Courier New"/>
        </w:rPr>
        <w:t xml:space="preserve">    .. </w:t>
      </w:r>
      <w:proofErr w:type="gramStart"/>
      <w:r w:rsidRPr="00AE4D00">
        <w:rPr>
          <w:rFonts w:ascii="Courier New"/>
        </w:rPr>
        <w:t>image::</w:t>
      </w:r>
      <w:proofErr w:type="gramEnd"/>
      <w:r w:rsidRPr="00AE4D00">
        <w:rPr>
          <w:rFonts w:ascii="Courier New"/>
        </w:rPr>
        <w:t xml:space="preserve"> ../_static/plot/distributions_violin.png</w:t>
      </w:r>
    </w:p>
    <w:p w14:paraId="0601B90F" w14:textId="77777777" w:rsidR="00AE4D00" w:rsidRPr="00AE4D00" w:rsidRDefault="00AE4D00" w:rsidP="00AE4D00">
      <w:pPr>
        <w:pStyle w:val="BodyText"/>
        <w:spacing w:before="11"/>
        <w:ind w:left="720"/>
        <w:rPr>
          <w:rFonts w:ascii="Courier New"/>
        </w:rPr>
      </w:pPr>
    </w:p>
    <w:p w14:paraId="0B2524A2" w14:textId="77777777" w:rsidR="00AE4D00" w:rsidRPr="00AE4D00" w:rsidRDefault="00AE4D00" w:rsidP="00AE4D00">
      <w:pPr>
        <w:pStyle w:val="BodyText"/>
        <w:spacing w:before="11"/>
        <w:ind w:left="720"/>
        <w:rPr>
          <w:rFonts w:ascii="Courier New"/>
        </w:rPr>
      </w:pPr>
      <w:r w:rsidRPr="00AE4D00">
        <w:rPr>
          <w:rFonts w:ascii="Courier New"/>
        </w:rPr>
        <w:t xml:space="preserve">    &gt;&gt;&gt; </w:t>
      </w:r>
      <w:proofErr w:type="spellStart"/>
      <w:proofErr w:type="gramStart"/>
      <w:r w:rsidRPr="00AE4D00">
        <w:rPr>
          <w:rFonts w:ascii="Courier New"/>
        </w:rPr>
        <w:t>igem.epc.plot</w:t>
      </w:r>
      <w:proofErr w:type="gramEnd"/>
      <w:r w:rsidRPr="00AE4D00">
        <w:rPr>
          <w:rFonts w:ascii="Courier New"/>
        </w:rPr>
        <w:t>.distributions</w:t>
      </w:r>
      <w:proofErr w:type="spellEnd"/>
      <w:r w:rsidRPr="00AE4D00">
        <w:rPr>
          <w:rFonts w:ascii="Courier New"/>
        </w:rPr>
        <w:t>(</w:t>
      </w:r>
    </w:p>
    <w:p w14:paraId="2AFB0676" w14:textId="77777777" w:rsidR="00AE4D00" w:rsidRPr="00AE4D00" w:rsidRDefault="00AE4D00" w:rsidP="00AE4D00">
      <w:pPr>
        <w:pStyle w:val="BodyText"/>
        <w:spacing w:before="11"/>
        <w:ind w:left="720"/>
        <w:rPr>
          <w:rFonts w:ascii="Courier New"/>
        </w:rPr>
      </w:pPr>
      <w:r w:rsidRPr="00AE4D00">
        <w:rPr>
          <w:rFonts w:ascii="Courier New"/>
        </w:rPr>
        <w:t xml:space="preserve">            </w:t>
      </w:r>
      <w:proofErr w:type="gramStart"/>
      <w:r w:rsidRPr="00AE4D00">
        <w:rPr>
          <w:rFonts w:ascii="Courier New"/>
        </w:rPr>
        <w:t>df[</w:t>
      </w:r>
      <w:proofErr w:type="gramEnd"/>
      <w:r w:rsidRPr="00AE4D00">
        <w:rPr>
          <w:rFonts w:ascii="Courier New"/>
        </w:rPr>
        <w:t>['female', 'occupation', 'LBX074']],</w:t>
      </w:r>
    </w:p>
    <w:p w14:paraId="7B33ABC3" w14:textId="77777777" w:rsidR="00AE4D00" w:rsidRPr="00AE4D00" w:rsidRDefault="00AE4D00" w:rsidP="00AE4D00">
      <w:pPr>
        <w:pStyle w:val="BodyText"/>
        <w:spacing w:before="11"/>
        <w:ind w:left="720"/>
        <w:rPr>
          <w:rFonts w:ascii="Courier New"/>
        </w:rPr>
      </w:pPr>
      <w:r w:rsidRPr="00AE4D00">
        <w:rPr>
          <w:rFonts w:ascii="Courier New"/>
        </w:rPr>
        <w:t xml:space="preserve">            filename="test",</w:t>
      </w:r>
    </w:p>
    <w:p w14:paraId="08516250" w14:textId="77777777" w:rsidR="00AE4D00" w:rsidRPr="00AE4D00" w:rsidRDefault="00AE4D00" w:rsidP="00AE4D00">
      <w:pPr>
        <w:pStyle w:val="BodyText"/>
        <w:spacing w:before="11"/>
        <w:ind w:left="720"/>
        <w:rPr>
          <w:rFonts w:ascii="Courier New"/>
        </w:rPr>
      </w:pPr>
      <w:r w:rsidRPr="00AE4D00">
        <w:rPr>
          <w:rFonts w:ascii="Courier New"/>
        </w:rPr>
        <w:t xml:space="preserve">            </w:t>
      </w:r>
      <w:proofErr w:type="spellStart"/>
      <w:r w:rsidRPr="00AE4D00">
        <w:rPr>
          <w:rFonts w:ascii="Courier New"/>
        </w:rPr>
        <w:t>continuous_kind</w:t>
      </w:r>
      <w:proofErr w:type="spellEnd"/>
      <w:r w:rsidRPr="00AE4D00">
        <w:rPr>
          <w:rFonts w:ascii="Courier New"/>
        </w:rPr>
        <w:t>='</w:t>
      </w:r>
      <w:proofErr w:type="spellStart"/>
      <w:r w:rsidRPr="00AE4D00">
        <w:rPr>
          <w:rFonts w:ascii="Courier New"/>
        </w:rPr>
        <w:t>qq</w:t>
      </w:r>
      <w:proofErr w:type="spellEnd"/>
      <w:r w:rsidRPr="00AE4D00">
        <w:rPr>
          <w:rFonts w:ascii="Courier New"/>
        </w:rPr>
        <w:t>'</w:t>
      </w:r>
    </w:p>
    <w:p w14:paraId="35353DF4" w14:textId="77777777" w:rsidR="00AE4D00" w:rsidRPr="00AE4D00" w:rsidRDefault="00AE4D00" w:rsidP="00AE4D00">
      <w:pPr>
        <w:pStyle w:val="BodyText"/>
        <w:spacing w:before="11"/>
        <w:ind w:left="720"/>
        <w:rPr>
          <w:rFonts w:ascii="Courier New"/>
        </w:rPr>
      </w:pPr>
      <w:r w:rsidRPr="00AE4D00">
        <w:rPr>
          <w:rFonts w:ascii="Courier New"/>
        </w:rPr>
        <w:t xml:space="preserve">        )</w:t>
      </w:r>
    </w:p>
    <w:p w14:paraId="62D60439" w14:textId="460665B8" w:rsidR="00AE4D00" w:rsidRDefault="00AE4D00" w:rsidP="00AE4D00">
      <w:pPr>
        <w:pStyle w:val="BodyText"/>
        <w:spacing w:before="11"/>
        <w:ind w:left="720"/>
        <w:rPr>
          <w:rFonts w:ascii="Courier New"/>
        </w:rPr>
      </w:pPr>
      <w:r w:rsidRPr="00AE4D00">
        <w:rPr>
          <w:rFonts w:ascii="Courier New"/>
        </w:rPr>
        <w:t xml:space="preserve">    .. </w:t>
      </w:r>
      <w:proofErr w:type="gramStart"/>
      <w:r w:rsidRPr="00AE4D00">
        <w:rPr>
          <w:rFonts w:ascii="Courier New"/>
        </w:rPr>
        <w:t>image::</w:t>
      </w:r>
      <w:proofErr w:type="gramEnd"/>
      <w:r w:rsidRPr="00AE4D00">
        <w:rPr>
          <w:rFonts w:ascii="Courier New"/>
        </w:rPr>
        <w:t xml:space="preserve"> ../_static/plot/distributions_qq.png</w:t>
      </w:r>
    </w:p>
    <w:p w14:paraId="7E79270C" w14:textId="65051903" w:rsidR="00AE4D00" w:rsidRDefault="00AE4D00" w:rsidP="00AE4D00">
      <w:pPr>
        <w:pStyle w:val="BodyText"/>
        <w:spacing w:before="11"/>
        <w:ind w:left="720"/>
        <w:rPr>
          <w:rFonts w:ascii="Courier New"/>
        </w:rPr>
      </w:pPr>
    </w:p>
    <w:p w14:paraId="0F9D6FB8" w14:textId="77777777" w:rsidR="00AE4D00" w:rsidRDefault="00AE4D00" w:rsidP="00AE4D00">
      <w:pPr>
        <w:pStyle w:val="BodyText"/>
        <w:spacing w:before="11"/>
        <w:ind w:left="720"/>
        <w:rPr>
          <w:rFonts w:ascii="Courier New"/>
        </w:rPr>
      </w:pPr>
    </w:p>
    <w:p w14:paraId="70DD6926" w14:textId="21CA32A1" w:rsidR="00AE4D00" w:rsidRPr="00AE4D00" w:rsidRDefault="00AE4D00" w:rsidP="00AE4D00">
      <w:pPr>
        <w:pStyle w:val="BodyText"/>
        <w:spacing w:before="11"/>
        <w:ind w:left="720"/>
        <w:rPr>
          <w:rFonts w:ascii="Courier New"/>
        </w:rPr>
      </w:pPr>
      <w:r>
        <w:rPr>
          <w:rFonts w:ascii="Courier New"/>
        </w:rPr>
        <w:t xml:space="preserve">    </w:t>
      </w:r>
      <w:r w:rsidRPr="00AE4D00">
        <w:rPr>
          <w:rFonts w:ascii="Courier New"/>
        </w:rPr>
        <w:t xml:space="preserve">&gt;&gt;&gt; x = </w:t>
      </w:r>
      <w:proofErr w:type="spellStart"/>
      <w:r w:rsidRPr="00AE4D00">
        <w:rPr>
          <w:rFonts w:ascii="Courier New"/>
        </w:rPr>
        <w:t>f"Discovery</w:t>
      </w:r>
      <w:proofErr w:type="spellEnd"/>
      <w:r w:rsidRPr="00AE4D00">
        <w:rPr>
          <w:rFonts w:ascii="Courier New"/>
        </w:rPr>
        <w:t>: Skew of BMIMBX = {</w:t>
      </w:r>
      <w:proofErr w:type="spellStart"/>
      <w:proofErr w:type="gramStart"/>
      <w:r w:rsidRPr="00AE4D00">
        <w:rPr>
          <w:rFonts w:ascii="Courier New"/>
        </w:rPr>
        <w:t>stats.skew</w:t>
      </w:r>
      <w:proofErr w:type="spellEnd"/>
      <w:proofErr w:type="gramEnd"/>
      <w:r w:rsidRPr="00AE4D00">
        <w:rPr>
          <w:rFonts w:ascii="Courier New"/>
        </w:rPr>
        <w:t>(</w:t>
      </w:r>
      <w:proofErr w:type="spellStart"/>
      <w:r w:rsidRPr="00AE4D00">
        <w:rPr>
          <w:rFonts w:ascii="Courier New"/>
        </w:rPr>
        <w:t>nhanes</w:t>
      </w:r>
      <w:proofErr w:type="spellEnd"/>
      <w:r w:rsidRPr="00AE4D00">
        <w:rPr>
          <w:rFonts w:ascii="Courier New"/>
        </w:rPr>
        <w:t>['BMXBMI']):.6}"</w:t>
      </w:r>
    </w:p>
    <w:p w14:paraId="7917D668" w14:textId="77777777" w:rsidR="00AE4D00" w:rsidRPr="00AE4D00" w:rsidRDefault="00AE4D00" w:rsidP="00AE4D00">
      <w:pPr>
        <w:pStyle w:val="BodyText"/>
        <w:spacing w:before="11"/>
        <w:ind w:left="720"/>
        <w:rPr>
          <w:rFonts w:ascii="Courier New"/>
        </w:rPr>
      </w:pPr>
      <w:r w:rsidRPr="00AE4D00">
        <w:rPr>
          <w:rFonts w:ascii="Courier New"/>
        </w:rPr>
        <w:t xml:space="preserve">    &gt;&gt;&gt; </w:t>
      </w:r>
      <w:proofErr w:type="spellStart"/>
      <w:proofErr w:type="gramStart"/>
      <w:r w:rsidRPr="00AE4D00">
        <w:rPr>
          <w:rFonts w:ascii="Courier New"/>
        </w:rPr>
        <w:t>igem.epc.plot</w:t>
      </w:r>
      <w:proofErr w:type="gramEnd"/>
      <w:r w:rsidRPr="00AE4D00">
        <w:rPr>
          <w:rFonts w:ascii="Courier New"/>
        </w:rPr>
        <w:t>.histogram</w:t>
      </w:r>
      <w:proofErr w:type="spellEnd"/>
      <w:r w:rsidRPr="00AE4D00">
        <w:rPr>
          <w:rFonts w:ascii="Courier New"/>
        </w:rPr>
        <w:t>(</w:t>
      </w:r>
    </w:p>
    <w:p w14:paraId="22893A83" w14:textId="77777777" w:rsidR="00AE4D00" w:rsidRPr="00AE4D00" w:rsidRDefault="00AE4D00" w:rsidP="00AE4D00">
      <w:pPr>
        <w:pStyle w:val="BodyText"/>
        <w:spacing w:before="11"/>
        <w:ind w:left="720"/>
        <w:rPr>
          <w:rFonts w:ascii="Courier New"/>
        </w:rPr>
      </w:pPr>
      <w:r w:rsidRPr="00AE4D00">
        <w:rPr>
          <w:rFonts w:ascii="Courier New"/>
        </w:rPr>
        <w:t xml:space="preserve">            </w:t>
      </w:r>
      <w:proofErr w:type="spellStart"/>
      <w:r w:rsidRPr="00AE4D00">
        <w:rPr>
          <w:rFonts w:ascii="Courier New"/>
        </w:rPr>
        <w:t>nhanes_discovery_cont</w:t>
      </w:r>
      <w:proofErr w:type="spellEnd"/>
      <w:r w:rsidRPr="00AE4D00">
        <w:rPr>
          <w:rFonts w:ascii="Courier New"/>
        </w:rPr>
        <w:t>,</w:t>
      </w:r>
    </w:p>
    <w:p w14:paraId="05966845" w14:textId="77777777" w:rsidR="00AE4D00" w:rsidRPr="00AE4D00" w:rsidRDefault="00AE4D00" w:rsidP="00AE4D00">
      <w:pPr>
        <w:pStyle w:val="BodyText"/>
        <w:spacing w:before="11"/>
        <w:ind w:left="720"/>
        <w:rPr>
          <w:rFonts w:ascii="Courier New"/>
        </w:rPr>
      </w:pPr>
      <w:r w:rsidRPr="00AE4D00">
        <w:rPr>
          <w:rFonts w:ascii="Courier New"/>
        </w:rPr>
        <w:t xml:space="preserve">            column="BMXBMI",</w:t>
      </w:r>
    </w:p>
    <w:p w14:paraId="762AC6C7" w14:textId="77777777" w:rsidR="00AE4D00" w:rsidRPr="00AE4D00" w:rsidRDefault="00AE4D00" w:rsidP="00AE4D00">
      <w:pPr>
        <w:pStyle w:val="BodyText"/>
        <w:spacing w:before="11"/>
        <w:ind w:left="720"/>
        <w:rPr>
          <w:rFonts w:ascii="Courier New"/>
        </w:rPr>
      </w:pPr>
      <w:r w:rsidRPr="00AE4D00">
        <w:rPr>
          <w:rFonts w:ascii="Courier New"/>
        </w:rPr>
        <w:t xml:space="preserve">            title=x,</w:t>
      </w:r>
    </w:p>
    <w:p w14:paraId="6218A478" w14:textId="77777777" w:rsidR="00AE4D00" w:rsidRPr="00AE4D00" w:rsidRDefault="00AE4D00" w:rsidP="00AE4D00">
      <w:pPr>
        <w:pStyle w:val="BodyText"/>
        <w:spacing w:before="11"/>
        <w:ind w:left="720"/>
        <w:rPr>
          <w:rFonts w:ascii="Courier New"/>
        </w:rPr>
      </w:pPr>
      <w:r w:rsidRPr="00AE4D00">
        <w:rPr>
          <w:rFonts w:ascii="Courier New"/>
        </w:rPr>
        <w:t xml:space="preserve">            bins=100</w:t>
      </w:r>
    </w:p>
    <w:p w14:paraId="666A8A40" w14:textId="77777777" w:rsidR="00AE4D00" w:rsidRPr="00AE4D00" w:rsidRDefault="00AE4D00" w:rsidP="00AE4D00">
      <w:pPr>
        <w:pStyle w:val="BodyText"/>
        <w:spacing w:before="11"/>
        <w:ind w:left="720"/>
        <w:rPr>
          <w:rFonts w:ascii="Courier New"/>
        </w:rPr>
      </w:pPr>
      <w:r w:rsidRPr="00AE4D00">
        <w:rPr>
          <w:rFonts w:ascii="Courier New"/>
        </w:rPr>
        <w:t xml:space="preserve">            )</w:t>
      </w:r>
    </w:p>
    <w:p w14:paraId="76C9C2AE" w14:textId="37AE3B95" w:rsidR="00AE4D00" w:rsidRDefault="00AE4D00" w:rsidP="00AE4D00">
      <w:pPr>
        <w:pStyle w:val="BodyText"/>
        <w:spacing w:before="11"/>
        <w:ind w:left="720"/>
        <w:rPr>
          <w:rFonts w:ascii="Courier New"/>
        </w:rPr>
      </w:pPr>
      <w:r w:rsidRPr="00AE4D00">
        <w:rPr>
          <w:rFonts w:ascii="Courier New"/>
        </w:rPr>
        <w:t xml:space="preserve">    .. </w:t>
      </w:r>
      <w:proofErr w:type="gramStart"/>
      <w:r w:rsidRPr="00AE4D00">
        <w:rPr>
          <w:rFonts w:ascii="Courier New"/>
        </w:rPr>
        <w:t>image::</w:t>
      </w:r>
      <w:proofErr w:type="gramEnd"/>
      <w:r w:rsidRPr="00AE4D00">
        <w:rPr>
          <w:rFonts w:ascii="Courier New"/>
        </w:rPr>
        <w:t xml:space="preserve"> ../_static/plot/histogram.png</w:t>
      </w:r>
    </w:p>
    <w:p w14:paraId="323086F1" w14:textId="25D3A157" w:rsidR="00AE4D00" w:rsidRDefault="00AE4D00" w:rsidP="00AE4D00">
      <w:pPr>
        <w:pStyle w:val="BodyText"/>
        <w:spacing w:before="11"/>
        <w:ind w:left="720"/>
        <w:rPr>
          <w:rFonts w:ascii="Courier New"/>
        </w:rPr>
      </w:pPr>
    </w:p>
    <w:p w14:paraId="42E142A0" w14:textId="77777777" w:rsidR="00AE4D00" w:rsidRDefault="00AE4D00" w:rsidP="00AE4D00">
      <w:pPr>
        <w:pStyle w:val="BodyText"/>
        <w:spacing w:before="11"/>
        <w:ind w:left="720"/>
        <w:rPr>
          <w:rFonts w:ascii="Courier New"/>
        </w:rPr>
      </w:pPr>
    </w:p>
    <w:p w14:paraId="6B1DD235" w14:textId="77777777" w:rsidR="00AE4D00" w:rsidRPr="00AE4D00" w:rsidRDefault="00AE4D00" w:rsidP="00AE4D00">
      <w:pPr>
        <w:pStyle w:val="BodyText"/>
        <w:spacing w:before="11"/>
        <w:ind w:left="720"/>
        <w:rPr>
          <w:rFonts w:ascii="Courier New"/>
        </w:rPr>
      </w:pPr>
      <w:r w:rsidRPr="00AE4D00">
        <w:rPr>
          <w:rFonts w:ascii="Courier New"/>
        </w:rPr>
        <w:t xml:space="preserve">    &gt;&gt;&gt; </w:t>
      </w:r>
      <w:proofErr w:type="spellStart"/>
      <w:proofErr w:type="gramStart"/>
      <w:r w:rsidRPr="00AE4D00">
        <w:rPr>
          <w:rFonts w:ascii="Courier New"/>
        </w:rPr>
        <w:t>igem.epc.plot</w:t>
      </w:r>
      <w:proofErr w:type="gramEnd"/>
      <w:r w:rsidRPr="00AE4D00">
        <w:rPr>
          <w:rFonts w:ascii="Courier New"/>
        </w:rPr>
        <w:t>.manhattan</w:t>
      </w:r>
      <w:proofErr w:type="spellEnd"/>
      <w:r w:rsidRPr="00AE4D00">
        <w:rPr>
          <w:rFonts w:ascii="Courier New"/>
        </w:rPr>
        <w:t>(</w:t>
      </w:r>
    </w:p>
    <w:p w14:paraId="721629FF" w14:textId="77777777" w:rsidR="00AE4D00" w:rsidRPr="00AE4D00" w:rsidRDefault="00AE4D00" w:rsidP="00AE4D00">
      <w:pPr>
        <w:pStyle w:val="BodyText"/>
        <w:spacing w:before="11"/>
        <w:ind w:left="720"/>
        <w:rPr>
          <w:rFonts w:ascii="Courier New"/>
        </w:rPr>
      </w:pPr>
      <w:r w:rsidRPr="00AE4D00">
        <w:rPr>
          <w:rFonts w:ascii="Courier New"/>
        </w:rPr>
        <w:t xml:space="preserve">            {'discovery</w:t>
      </w:r>
      <w:proofErr w:type="gramStart"/>
      <w:r w:rsidRPr="00AE4D00">
        <w:rPr>
          <w:rFonts w:ascii="Courier New"/>
        </w:rPr>
        <w:t>':</w:t>
      </w:r>
      <w:proofErr w:type="spellStart"/>
      <w:r w:rsidRPr="00AE4D00">
        <w:rPr>
          <w:rFonts w:ascii="Courier New"/>
        </w:rPr>
        <w:t>disc</w:t>
      </w:r>
      <w:proofErr w:type="gramEnd"/>
      <w:r w:rsidRPr="00AE4D00">
        <w:rPr>
          <w:rFonts w:ascii="Courier New"/>
        </w:rPr>
        <w:t>_df</w:t>
      </w:r>
      <w:proofErr w:type="spellEnd"/>
      <w:r w:rsidRPr="00AE4D00">
        <w:rPr>
          <w:rFonts w:ascii="Courier New"/>
        </w:rPr>
        <w:t>, 'replication':</w:t>
      </w:r>
      <w:proofErr w:type="spellStart"/>
      <w:r w:rsidRPr="00AE4D00">
        <w:rPr>
          <w:rFonts w:ascii="Courier New"/>
        </w:rPr>
        <w:t>repl_df</w:t>
      </w:r>
      <w:proofErr w:type="spellEnd"/>
      <w:r w:rsidRPr="00AE4D00">
        <w:rPr>
          <w:rFonts w:ascii="Courier New"/>
        </w:rPr>
        <w:t>},</w:t>
      </w:r>
    </w:p>
    <w:p w14:paraId="57560775" w14:textId="77777777" w:rsidR="00AE4D00" w:rsidRPr="00AE4D00" w:rsidRDefault="00AE4D00" w:rsidP="00AE4D00">
      <w:pPr>
        <w:pStyle w:val="BodyText"/>
        <w:spacing w:before="11"/>
        <w:ind w:left="720"/>
        <w:rPr>
          <w:rFonts w:ascii="Courier New"/>
        </w:rPr>
      </w:pPr>
      <w:r w:rsidRPr="00AE4D00">
        <w:rPr>
          <w:rFonts w:ascii="Courier New"/>
        </w:rPr>
        <w:t xml:space="preserve">            categories=</w:t>
      </w:r>
      <w:proofErr w:type="spellStart"/>
      <w:r w:rsidRPr="00AE4D00">
        <w:rPr>
          <w:rFonts w:ascii="Courier New"/>
        </w:rPr>
        <w:t>data_categories</w:t>
      </w:r>
      <w:proofErr w:type="spellEnd"/>
      <w:r w:rsidRPr="00AE4D00">
        <w:rPr>
          <w:rFonts w:ascii="Courier New"/>
        </w:rPr>
        <w:t>,</w:t>
      </w:r>
    </w:p>
    <w:p w14:paraId="1A68FC08" w14:textId="77777777" w:rsidR="00AE4D00" w:rsidRPr="00AE4D00" w:rsidRDefault="00AE4D00" w:rsidP="00AE4D00">
      <w:pPr>
        <w:pStyle w:val="BodyText"/>
        <w:spacing w:before="11"/>
        <w:ind w:left="720"/>
        <w:rPr>
          <w:rFonts w:ascii="Courier New"/>
        </w:rPr>
      </w:pPr>
      <w:r w:rsidRPr="00AE4D00">
        <w:rPr>
          <w:rFonts w:ascii="Courier New"/>
        </w:rPr>
        <w:t xml:space="preserve">            title="EWAS Results"</w:t>
      </w:r>
    </w:p>
    <w:p w14:paraId="4899814B" w14:textId="77777777" w:rsidR="00AE4D00" w:rsidRPr="00AE4D00" w:rsidRDefault="00AE4D00" w:rsidP="00AE4D00">
      <w:pPr>
        <w:pStyle w:val="BodyText"/>
        <w:spacing w:before="11"/>
        <w:ind w:left="720"/>
        <w:rPr>
          <w:rFonts w:ascii="Courier New"/>
        </w:rPr>
      </w:pPr>
      <w:r w:rsidRPr="00AE4D00">
        <w:rPr>
          <w:rFonts w:ascii="Courier New"/>
        </w:rPr>
        <w:t xml:space="preserve">            )</w:t>
      </w:r>
    </w:p>
    <w:p w14:paraId="720D47BC" w14:textId="56C5BA8E" w:rsidR="00AE4D00" w:rsidRDefault="00AE4D00" w:rsidP="00AE4D00">
      <w:pPr>
        <w:pStyle w:val="BodyText"/>
        <w:spacing w:before="11"/>
        <w:ind w:left="720"/>
        <w:rPr>
          <w:rFonts w:ascii="Courier New"/>
        </w:rPr>
      </w:pPr>
      <w:r w:rsidRPr="00AE4D00">
        <w:rPr>
          <w:rFonts w:ascii="Courier New"/>
        </w:rPr>
        <w:t xml:space="preserve">    .. </w:t>
      </w:r>
      <w:proofErr w:type="gramStart"/>
      <w:r w:rsidRPr="00AE4D00">
        <w:rPr>
          <w:rFonts w:ascii="Courier New"/>
        </w:rPr>
        <w:t>image::</w:t>
      </w:r>
      <w:proofErr w:type="gramEnd"/>
      <w:r w:rsidRPr="00AE4D00">
        <w:rPr>
          <w:rFonts w:ascii="Courier New"/>
        </w:rPr>
        <w:t xml:space="preserve"> ../_static/plot/manhattan.png</w:t>
      </w:r>
    </w:p>
    <w:p w14:paraId="7A92CFE5" w14:textId="6D3E7D20" w:rsidR="00AE4D00" w:rsidRDefault="00AE4D00" w:rsidP="00AE4D00">
      <w:pPr>
        <w:pStyle w:val="BodyText"/>
        <w:spacing w:before="11"/>
        <w:ind w:left="720"/>
        <w:rPr>
          <w:rFonts w:ascii="Courier New"/>
        </w:rPr>
      </w:pPr>
    </w:p>
    <w:p w14:paraId="538BA553" w14:textId="77777777" w:rsidR="00AE4D00" w:rsidRPr="00AE4D00" w:rsidRDefault="00AE4D00" w:rsidP="00AE4D00">
      <w:pPr>
        <w:pStyle w:val="BodyText"/>
        <w:spacing w:before="11"/>
        <w:ind w:left="720"/>
        <w:rPr>
          <w:rFonts w:ascii="Courier New"/>
        </w:rPr>
      </w:pPr>
      <w:r w:rsidRPr="00AE4D00">
        <w:rPr>
          <w:rFonts w:ascii="Courier New"/>
        </w:rPr>
        <w:t xml:space="preserve">    &gt;&gt;&gt; </w:t>
      </w:r>
      <w:proofErr w:type="spellStart"/>
      <w:proofErr w:type="gramStart"/>
      <w:r w:rsidRPr="00AE4D00">
        <w:rPr>
          <w:rFonts w:ascii="Courier New"/>
        </w:rPr>
        <w:t>igem.epc.plot</w:t>
      </w:r>
      <w:proofErr w:type="gramEnd"/>
      <w:r w:rsidRPr="00AE4D00">
        <w:rPr>
          <w:rFonts w:ascii="Courier New"/>
        </w:rPr>
        <w:t>.manhattan_bonferroni</w:t>
      </w:r>
      <w:proofErr w:type="spellEnd"/>
      <w:r w:rsidRPr="00AE4D00">
        <w:rPr>
          <w:rFonts w:ascii="Courier New"/>
        </w:rPr>
        <w:t>(</w:t>
      </w:r>
    </w:p>
    <w:p w14:paraId="2F52488E" w14:textId="77777777" w:rsidR="00AE4D00" w:rsidRPr="00AE4D00" w:rsidRDefault="00AE4D00" w:rsidP="00AE4D00">
      <w:pPr>
        <w:pStyle w:val="BodyText"/>
        <w:spacing w:before="11"/>
        <w:ind w:left="720"/>
        <w:rPr>
          <w:rFonts w:ascii="Courier New"/>
        </w:rPr>
      </w:pPr>
      <w:r w:rsidRPr="00AE4D00">
        <w:rPr>
          <w:rFonts w:ascii="Courier New"/>
        </w:rPr>
        <w:t xml:space="preserve">            {'discovery</w:t>
      </w:r>
      <w:proofErr w:type="gramStart"/>
      <w:r w:rsidRPr="00AE4D00">
        <w:rPr>
          <w:rFonts w:ascii="Courier New"/>
        </w:rPr>
        <w:t>':</w:t>
      </w:r>
      <w:proofErr w:type="spellStart"/>
      <w:r w:rsidRPr="00AE4D00">
        <w:rPr>
          <w:rFonts w:ascii="Courier New"/>
        </w:rPr>
        <w:t>disc</w:t>
      </w:r>
      <w:proofErr w:type="gramEnd"/>
      <w:r w:rsidRPr="00AE4D00">
        <w:rPr>
          <w:rFonts w:ascii="Courier New"/>
        </w:rPr>
        <w:t>_df</w:t>
      </w:r>
      <w:proofErr w:type="spellEnd"/>
      <w:r w:rsidRPr="00AE4D00">
        <w:rPr>
          <w:rFonts w:ascii="Courier New"/>
        </w:rPr>
        <w:t>, 'replication':</w:t>
      </w:r>
      <w:proofErr w:type="spellStart"/>
      <w:r w:rsidRPr="00AE4D00">
        <w:rPr>
          <w:rFonts w:ascii="Courier New"/>
        </w:rPr>
        <w:t>repl_df</w:t>
      </w:r>
      <w:proofErr w:type="spellEnd"/>
      <w:r w:rsidRPr="00AE4D00">
        <w:rPr>
          <w:rFonts w:ascii="Courier New"/>
        </w:rPr>
        <w:t>},</w:t>
      </w:r>
    </w:p>
    <w:p w14:paraId="02B63C8B" w14:textId="77777777" w:rsidR="00AE4D00" w:rsidRPr="00AE4D00" w:rsidRDefault="00AE4D00" w:rsidP="00AE4D00">
      <w:pPr>
        <w:pStyle w:val="BodyText"/>
        <w:spacing w:before="11"/>
        <w:ind w:left="720"/>
        <w:rPr>
          <w:rFonts w:ascii="Courier New"/>
        </w:rPr>
      </w:pPr>
      <w:r w:rsidRPr="00AE4D00">
        <w:rPr>
          <w:rFonts w:ascii="Courier New"/>
        </w:rPr>
        <w:t xml:space="preserve">            categories=</w:t>
      </w:r>
      <w:proofErr w:type="spellStart"/>
      <w:r w:rsidRPr="00AE4D00">
        <w:rPr>
          <w:rFonts w:ascii="Courier New"/>
        </w:rPr>
        <w:t>data_categories</w:t>
      </w:r>
      <w:proofErr w:type="spellEnd"/>
      <w:r w:rsidRPr="00AE4D00">
        <w:rPr>
          <w:rFonts w:ascii="Courier New"/>
        </w:rPr>
        <w:t>,</w:t>
      </w:r>
    </w:p>
    <w:p w14:paraId="243D4284" w14:textId="77777777" w:rsidR="00AE4D00" w:rsidRPr="00AE4D00" w:rsidRDefault="00AE4D00" w:rsidP="00AE4D00">
      <w:pPr>
        <w:pStyle w:val="BodyText"/>
        <w:spacing w:before="11"/>
        <w:ind w:left="720"/>
        <w:rPr>
          <w:rFonts w:ascii="Courier New"/>
        </w:rPr>
      </w:pPr>
      <w:r w:rsidRPr="00AE4D00">
        <w:rPr>
          <w:rFonts w:ascii="Courier New"/>
        </w:rPr>
        <w:t xml:space="preserve">            title="EWAS Results"</w:t>
      </w:r>
    </w:p>
    <w:p w14:paraId="5D2D8743" w14:textId="77777777" w:rsidR="00AE4D00" w:rsidRPr="00AE4D00" w:rsidRDefault="00AE4D00" w:rsidP="00AE4D00">
      <w:pPr>
        <w:pStyle w:val="BodyText"/>
        <w:spacing w:before="11"/>
        <w:ind w:left="720"/>
        <w:rPr>
          <w:rFonts w:ascii="Courier New"/>
        </w:rPr>
      </w:pPr>
      <w:r w:rsidRPr="00AE4D00">
        <w:rPr>
          <w:rFonts w:ascii="Courier New"/>
        </w:rPr>
        <w:t xml:space="preserve">            )</w:t>
      </w:r>
    </w:p>
    <w:p w14:paraId="11531510" w14:textId="6CDC0370" w:rsidR="00AE4D00" w:rsidRDefault="00AE4D00" w:rsidP="00AE4D00">
      <w:pPr>
        <w:pStyle w:val="BodyText"/>
        <w:spacing w:before="11"/>
        <w:ind w:left="720"/>
        <w:rPr>
          <w:rFonts w:ascii="Courier New"/>
        </w:rPr>
      </w:pPr>
      <w:r w:rsidRPr="00AE4D00">
        <w:rPr>
          <w:rFonts w:ascii="Courier New"/>
        </w:rPr>
        <w:t xml:space="preserve">    .. </w:t>
      </w:r>
      <w:proofErr w:type="gramStart"/>
      <w:r w:rsidRPr="00AE4D00">
        <w:rPr>
          <w:rFonts w:ascii="Courier New"/>
        </w:rPr>
        <w:t>image::</w:t>
      </w:r>
      <w:proofErr w:type="gramEnd"/>
      <w:r w:rsidRPr="00AE4D00">
        <w:rPr>
          <w:rFonts w:ascii="Courier New"/>
        </w:rPr>
        <w:t xml:space="preserve"> ../_static/plot/manhattan_bonferroni.png</w:t>
      </w:r>
    </w:p>
    <w:p w14:paraId="4F7CD792" w14:textId="0366EDDC" w:rsidR="00AE4D00" w:rsidRDefault="00AE4D00" w:rsidP="00AE4D00">
      <w:pPr>
        <w:pStyle w:val="BodyText"/>
        <w:spacing w:before="11"/>
        <w:ind w:left="720"/>
        <w:rPr>
          <w:rFonts w:ascii="Courier New"/>
        </w:rPr>
      </w:pPr>
    </w:p>
    <w:p w14:paraId="77A44023" w14:textId="77777777" w:rsidR="00AE4D00" w:rsidRPr="00AE4D00" w:rsidRDefault="00AE4D00" w:rsidP="00AE4D00">
      <w:pPr>
        <w:pStyle w:val="BodyText"/>
        <w:spacing w:before="11"/>
        <w:ind w:left="720"/>
        <w:rPr>
          <w:rFonts w:ascii="Courier New"/>
        </w:rPr>
      </w:pPr>
      <w:r w:rsidRPr="00AE4D00">
        <w:rPr>
          <w:rFonts w:ascii="Courier New"/>
        </w:rPr>
        <w:t xml:space="preserve">    &gt;&gt;&gt; </w:t>
      </w:r>
      <w:proofErr w:type="spellStart"/>
      <w:proofErr w:type="gramStart"/>
      <w:r w:rsidRPr="00AE4D00">
        <w:rPr>
          <w:rFonts w:ascii="Courier New"/>
        </w:rPr>
        <w:t>igem.epc.plot</w:t>
      </w:r>
      <w:proofErr w:type="gramEnd"/>
      <w:r w:rsidRPr="00AE4D00">
        <w:rPr>
          <w:rFonts w:ascii="Courier New"/>
        </w:rPr>
        <w:t>.manhattan_fdr</w:t>
      </w:r>
      <w:proofErr w:type="spellEnd"/>
      <w:r w:rsidRPr="00AE4D00">
        <w:rPr>
          <w:rFonts w:ascii="Courier New"/>
        </w:rPr>
        <w:t>(</w:t>
      </w:r>
    </w:p>
    <w:p w14:paraId="733D74A6" w14:textId="77777777" w:rsidR="00AE4D00" w:rsidRPr="00AE4D00" w:rsidRDefault="00AE4D00" w:rsidP="00AE4D00">
      <w:pPr>
        <w:pStyle w:val="BodyText"/>
        <w:spacing w:before="11"/>
        <w:ind w:left="720"/>
        <w:rPr>
          <w:rFonts w:ascii="Courier New"/>
        </w:rPr>
      </w:pPr>
      <w:r w:rsidRPr="00AE4D00">
        <w:rPr>
          <w:rFonts w:ascii="Courier New"/>
        </w:rPr>
        <w:t xml:space="preserve">            {'discovery</w:t>
      </w:r>
      <w:proofErr w:type="gramStart"/>
      <w:r w:rsidRPr="00AE4D00">
        <w:rPr>
          <w:rFonts w:ascii="Courier New"/>
        </w:rPr>
        <w:t>':</w:t>
      </w:r>
      <w:proofErr w:type="spellStart"/>
      <w:r w:rsidRPr="00AE4D00">
        <w:rPr>
          <w:rFonts w:ascii="Courier New"/>
        </w:rPr>
        <w:t>disc</w:t>
      </w:r>
      <w:proofErr w:type="gramEnd"/>
      <w:r w:rsidRPr="00AE4D00">
        <w:rPr>
          <w:rFonts w:ascii="Courier New"/>
        </w:rPr>
        <w:t>_df</w:t>
      </w:r>
      <w:proofErr w:type="spellEnd"/>
      <w:r w:rsidRPr="00AE4D00">
        <w:rPr>
          <w:rFonts w:ascii="Courier New"/>
        </w:rPr>
        <w:t>, 'replication':</w:t>
      </w:r>
      <w:proofErr w:type="spellStart"/>
      <w:r w:rsidRPr="00AE4D00">
        <w:rPr>
          <w:rFonts w:ascii="Courier New"/>
        </w:rPr>
        <w:t>repl_df</w:t>
      </w:r>
      <w:proofErr w:type="spellEnd"/>
      <w:r w:rsidRPr="00AE4D00">
        <w:rPr>
          <w:rFonts w:ascii="Courier New"/>
        </w:rPr>
        <w:t>},</w:t>
      </w:r>
    </w:p>
    <w:p w14:paraId="17B100EA" w14:textId="77777777" w:rsidR="00AE4D00" w:rsidRPr="00AE4D00" w:rsidRDefault="00AE4D00" w:rsidP="00AE4D00">
      <w:pPr>
        <w:pStyle w:val="BodyText"/>
        <w:spacing w:before="11"/>
        <w:ind w:left="720"/>
        <w:rPr>
          <w:rFonts w:ascii="Courier New"/>
        </w:rPr>
      </w:pPr>
      <w:r w:rsidRPr="00AE4D00">
        <w:rPr>
          <w:rFonts w:ascii="Courier New"/>
        </w:rPr>
        <w:t xml:space="preserve">            categories=</w:t>
      </w:r>
      <w:proofErr w:type="spellStart"/>
      <w:r w:rsidRPr="00AE4D00">
        <w:rPr>
          <w:rFonts w:ascii="Courier New"/>
        </w:rPr>
        <w:t>data_categories</w:t>
      </w:r>
      <w:proofErr w:type="spellEnd"/>
      <w:r w:rsidRPr="00AE4D00">
        <w:rPr>
          <w:rFonts w:ascii="Courier New"/>
        </w:rPr>
        <w:t>,</w:t>
      </w:r>
    </w:p>
    <w:p w14:paraId="7C7CC72D" w14:textId="77777777" w:rsidR="00AE4D00" w:rsidRPr="00AE4D00" w:rsidRDefault="00AE4D00" w:rsidP="00AE4D00">
      <w:pPr>
        <w:pStyle w:val="BodyText"/>
        <w:spacing w:before="11"/>
        <w:ind w:left="720"/>
        <w:rPr>
          <w:rFonts w:ascii="Courier New"/>
        </w:rPr>
      </w:pPr>
      <w:r w:rsidRPr="00AE4D00">
        <w:rPr>
          <w:rFonts w:ascii="Courier New"/>
        </w:rPr>
        <w:t xml:space="preserve">            title="EWAS Results"</w:t>
      </w:r>
    </w:p>
    <w:p w14:paraId="59F21610" w14:textId="77777777" w:rsidR="00AE4D00" w:rsidRPr="00AE4D00" w:rsidRDefault="00AE4D00" w:rsidP="00AE4D00">
      <w:pPr>
        <w:pStyle w:val="BodyText"/>
        <w:spacing w:before="11"/>
        <w:ind w:left="720"/>
        <w:rPr>
          <w:rFonts w:ascii="Courier New"/>
        </w:rPr>
      </w:pPr>
      <w:r w:rsidRPr="00AE4D00">
        <w:rPr>
          <w:rFonts w:ascii="Courier New"/>
        </w:rPr>
        <w:t xml:space="preserve">            )</w:t>
      </w:r>
    </w:p>
    <w:p w14:paraId="1EBFC107" w14:textId="2DE9B900" w:rsidR="00AE4D00" w:rsidRDefault="00AE4D00" w:rsidP="00AE4D00">
      <w:pPr>
        <w:pStyle w:val="BodyText"/>
        <w:spacing w:before="11"/>
        <w:ind w:left="720"/>
        <w:rPr>
          <w:rFonts w:ascii="Courier New"/>
        </w:rPr>
      </w:pPr>
      <w:r w:rsidRPr="00AE4D00">
        <w:rPr>
          <w:rFonts w:ascii="Courier New"/>
        </w:rPr>
        <w:t xml:space="preserve">    .. </w:t>
      </w:r>
      <w:proofErr w:type="gramStart"/>
      <w:r w:rsidRPr="00AE4D00">
        <w:rPr>
          <w:rFonts w:ascii="Courier New"/>
        </w:rPr>
        <w:t>image::</w:t>
      </w:r>
      <w:proofErr w:type="gramEnd"/>
      <w:r w:rsidRPr="00AE4D00">
        <w:rPr>
          <w:rFonts w:ascii="Courier New"/>
        </w:rPr>
        <w:t xml:space="preserve"> ../_static/plot/manhattan_fdr.png</w:t>
      </w:r>
    </w:p>
    <w:p w14:paraId="7A6AF4E9" w14:textId="74428C85" w:rsidR="00AE4D00" w:rsidRDefault="00AE4D00" w:rsidP="00AE4D00">
      <w:pPr>
        <w:pStyle w:val="BodyText"/>
        <w:spacing w:before="11"/>
        <w:ind w:left="720"/>
        <w:rPr>
          <w:rFonts w:ascii="Courier New"/>
        </w:rPr>
      </w:pPr>
    </w:p>
    <w:p w14:paraId="42AF375B" w14:textId="77777777" w:rsidR="00AE4D00" w:rsidRPr="00AE4D00" w:rsidRDefault="00AE4D00" w:rsidP="00AE4D00">
      <w:pPr>
        <w:pStyle w:val="BodyText"/>
        <w:spacing w:before="11"/>
        <w:ind w:left="720"/>
        <w:rPr>
          <w:rFonts w:ascii="Courier New"/>
        </w:rPr>
      </w:pPr>
      <w:r w:rsidRPr="00AE4D00">
        <w:rPr>
          <w:rFonts w:ascii="Courier New"/>
        </w:rPr>
        <w:t xml:space="preserve">    &gt;&gt;&gt; </w:t>
      </w:r>
      <w:proofErr w:type="spellStart"/>
      <w:r w:rsidRPr="00AE4D00">
        <w:rPr>
          <w:rFonts w:ascii="Courier New"/>
        </w:rPr>
        <w:t>igem.epc.plot.top_results</w:t>
      </w:r>
      <w:proofErr w:type="spellEnd"/>
      <w:r w:rsidRPr="00AE4D00">
        <w:rPr>
          <w:rFonts w:ascii="Courier New"/>
        </w:rPr>
        <w:t>(</w:t>
      </w:r>
      <w:proofErr w:type="spellStart"/>
      <w:r w:rsidRPr="00AE4D00">
        <w:rPr>
          <w:rFonts w:ascii="Courier New"/>
        </w:rPr>
        <w:t>ewas_result</w:t>
      </w:r>
      <w:proofErr w:type="spellEnd"/>
      <w:r w:rsidRPr="00AE4D00">
        <w:rPr>
          <w:rFonts w:ascii="Courier New"/>
        </w:rPr>
        <w:t>)</w:t>
      </w:r>
    </w:p>
    <w:p w14:paraId="3815D084" w14:textId="77379AA2" w:rsidR="00AE4D00" w:rsidRDefault="00AE4D00" w:rsidP="00AE4D00">
      <w:pPr>
        <w:pStyle w:val="BodyText"/>
        <w:spacing w:before="11"/>
        <w:ind w:left="720"/>
        <w:rPr>
          <w:rFonts w:ascii="Courier New"/>
        </w:rPr>
      </w:pPr>
      <w:r w:rsidRPr="00AE4D00">
        <w:rPr>
          <w:rFonts w:ascii="Courier New"/>
        </w:rPr>
        <w:t xml:space="preserve">    .. </w:t>
      </w:r>
      <w:proofErr w:type="gramStart"/>
      <w:r w:rsidRPr="00AE4D00">
        <w:rPr>
          <w:rFonts w:ascii="Courier New"/>
        </w:rPr>
        <w:t>image::</w:t>
      </w:r>
      <w:proofErr w:type="gramEnd"/>
      <w:r w:rsidRPr="00AE4D00">
        <w:rPr>
          <w:rFonts w:ascii="Courier New"/>
        </w:rPr>
        <w:t xml:space="preserve"> ../_static/plot/top_results.png</w:t>
      </w:r>
    </w:p>
    <w:p w14:paraId="2B3432C3" w14:textId="0C8C2AB3" w:rsidR="00AE4D00" w:rsidRDefault="00AE4D00" w:rsidP="00AE4D00">
      <w:pPr>
        <w:pStyle w:val="BodyText"/>
        <w:spacing w:before="11"/>
        <w:ind w:left="720"/>
        <w:rPr>
          <w:rFonts w:ascii="Courier New"/>
        </w:rPr>
      </w:pPr>
    </w:p>
    <w:p w14:paraId="784ECFEB" w14:textId="77777777" w:rsidR="00AE4D00" w:rsidRPr="00AE4D00" w:rsidRDefault="00AE4D00" w:rsidP="00AE4D00">
      <w:pPr>
        <w:pStyle w:val="BodyText"/>
        <w:spacing w:before="11"/>
        <w:ind w:left="720"/>
        <w:rPr>
          <w:rFonts w:ascii="Courier New"/>
        </w:rPr>
      </w:pPr>
    </w:p>
    <w:sectPr w:rsidR="00AE4D00" w:rsidRPr="00AE4D00">
      <w:headerReference w:type="default" r:id="rId64"/>
      <w:footerReference w:type="default" r:id="rId65"/>
      <w:pgSz w:w="11910" w:h="16840"/>
      <w:pgMar w:top="720" w:right="0" w:bottom="280" w:left="500" w:header="0"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Palmiero, Nikki" w:date="2023-06-27T12:56:00Z" w:initials="NP">
    <w:p w14:paraId="5C3549E5" w14:textId="77777777" w:rsidR="00EF2379" w:rsidRDefault="00EF2379" w:rsidP="00FE4216">
      <w:pPr>
        <w:rPr>
          <w:sz w:val="20"/>
          <w:szCs w:val="20"/>
        </w:rPr>
      </w:pPr>
      <w:r>
        <w:rPr>
          <w:rStyle w:val="CommentReference"/>
        </w:rPr>
        <w:annotationRef/>
      </w:r>
      <w:r>
        <w:rPr>
          <w:sz w:val="20"/>
          <w:szCs w:val="20"/>
        </w:rPr>
        <w:t>This is an awesome figure! It might be good to add a key for what etc, db…etc stands for if the reader does not know yet.</w:t>
      </w:r>
    </w:p>
    <w:p w14:paraId="1A4656C1" w14:textId="2890F5E0" w:rsidR="00FD7718" w:rsidRDefault="00FD7718" w:rsidP="00FE4216"/>
  </w:comment>
  <w:comment w:id="4" w:author="Andre Rico" w:date="2023-06-28T10:32:00Z" w:initials="AR">
    <w:p w14:paraId="32BAAD23" w14:textId="2CAACD2D" w:rsidR="00FD7718" w:rsidRDefault="00FD7718">
      <w:pPr>
        <w:pStyle w:val="CommentText"/>
      </w:pPr>
      <w:r>
        <w:rPr>
          <w:rStyle w:val="CommentReference"/>
        </w:rPr>
        <w:annotationRef/>
      </w:r>
      <w:r>
        <w:t xml:space="preserve">We will talk this points on the doc. What do you thing we add some table with the symbol and the long description on the end of the doc? </w:t>
      </w:r>
    </w:p>
  </w:comment>
  <w:comment w:id="13" w:author="Palmiero, Nikki" w:date="2023-06-27T13:02:00Z" w:initials="NP">
    <w:p w14:paraId="5F4242D2" w14:textId="77777777" w:rsidR="00FD0689" w:rsidRDefault="00FD0689" w:rsidP="00E36C82">
      <w:r>
        <w:rPr>
          <w:rStyle w:val="CommentReference"/>
        </w:rPr>
        <w:annotationRef/>
      </w:r>
      <w:r>
        <w:rPr>
          <w:sz w:val="20"/>
          <w:szCs w:val="20"/>
        </w:rPr>
        <w:t>If we will be sharing this guide with ECHO users, will this be an option for them since they cannot access the internet on the EAW? Something we may have to mention to them. Normal users that are not the ECHO DAC will not be using this part but the DAC will so maybe they will have internet for this, I am not sure.</w:t>
      </w:r>
    </w:p>
  </w:comment>
  <w:comment w:id="14" w:author="Andre Rico" w:date="2023-06-28T10:17:00Z" w:initials="AR">
    <w:p w14:paraId="68033535" w14:textId="77777777" w:rsidR="0066578F" w:rsidRDefault="0066578F">
      <w:pPr>
        <w:pStyle w:val="CommentText"/>
      </w:pPr>
      <w:r>
        <w:rPr>
          <w:rStyle w:val="CommentReference"/>
        </w:rPr>
        <w:annotationRef/>
      </w:r>
      <w:r w:rsidRPr="0066578F">
        <w:t>This chapter has been removed from the User Guide for the Client version that will be sent to ECHO.</w:t>
      </w:r>
    </w:p>
    <w:p w14:paraId="71EAFE5E" w14:textId="2A2EFF41" w:rsidR="0066578F" w:rsidRDefault="0066578F">
      <w:pPr>
        <w:pStyle w:val="CommentText"/>
      </w:pPr>
    </w:p>
  </w:comment>
  <w:comment w:id="34" w:author="Palmiero, Nikki" w:date="2023-06-27T13:29:00Z" w:initials="NP">
    <w:p w14:paraId="475F9F7F" w14:textId="6A27F6F1" w:rsidR="0066578F" w:rsidRPr="0066578F" w:rsidRDefault="000D519E" w:rsidP="00292FC3">
      <w:pPr>
        <w:rPr>
          <w:sz w:val="20"/>
          <w:szCs w:val="20"/>
        </w:rPr>
      </w:pPr>
      <w:r>
        <w:rPr>
          <w:rStyle w:val="CommentReference"/>
        </w:rPr>
        <w:annotationRef/>
      </w:r>
      <w:r>
        <w:rPr>
          <w:sz w:val="20"/>
          <w:szCs w:val="20"/>
        </w:rPr>
        <w:t xml:space="preserve">I see that you mention that various tools enhance research capabilities. This would only have to be stated a couple times in the beginning like the introduction and in the end when you are giving final statements about IGEM. </w:t>
      </w:r>
    </w:p>
  </w:comment>
  <w:comment w:id="35" w:author="Andre Rico" w:date="2023-06-28T10:20:00Z" w:initials="AR">
    <w:p w14:paraId="1A3972C4" w14:textId="5804163A" w:rsidR="0066578F" w:rsidRDefault="0066578F">
      <w:pPr>
        <w:pStyle w:val="CommentText"/>
      </w:pPr>
      <w:r>
        <w:rPr>
          <w:rStyle w:val="CommentReference"/>
        </w:rPr>
        <w:annotationRef/>
      </w:r>
      <w:r>
        <w:t xml:space="preserve">What will be better, exclude all paragraph or just the text in highlight? </w:t>
      </w:r>
    </w:p>
  </w:comment>
  <w:comment w:id="142" w:author="Palmiero, Nicole" w:date="2023-06-27T13:50:00Z" w:initials="PN">
    <w:p w14:paraId="3228146E" w14:textId="5B8C4CE7" w:rsidR="000E43E4" w:rsidRPr="000E43E4" w:rsidRDefault="004E02CD" w:rsidP="001E787E">
      <w:pPr>
        <w:rPr>
          <w:sz w:val="20"/>
          <w:szCs w:val="20"/>
        </w:rPr>
      </w:pPr>
      <w:r>
        <w:rPr>
          <w:rStyle w:val="CommentReference"/>
        </w:rPr>
        <w:annotationRef/>
      </w:r>
      <w:r>
        <w:rPr>
          <w:sz w:val="20"/>
          <w:szCs w:val="20"/>
        </w:rPr>
        <w:t>Not sure if this is necessary but because you are using the NHANES data you might have to add a reference that you are using the data and link it to the source.</w:t>
      </w:r>
    </w:p>
  </w:comment>
  <w:comment w:id="143" w:author="Andre Rico" w:date="2023-06-28T10:26:00Z" w:initials="AR">
    <w:p w14:paraId="306F3327" w14:textId="502263EC" w:rsidR="000E43E4" w:rsidRDefault="000E43E4">
      <w:pPr>
        <w:pStyle w:val="CommentText"/>
      </w:pPr>
      <w:r>
        <w:rPr>
          <w:rStyle w:val="CommentReference"/>
        </w:rPr>
        <w:annotationRef/>
      </w:r>
      <w:r>
        <w:t>Thanks, I changed to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A4656C1" w15:done="0"/>
  <w15:commentEx w15:paraId="32BAAD23" w15:paraIdParent="1A4656C1" w15:done="0"/>
  <w15:commentEx w15:paraId="5F4242D2" w15:done="0"/>
  <w15:commentEx w15:paraId="71EAFE5E" w15:paraIdParent="5F4242D2" w15:done="0"/>
  <w15:commentEx w15:paraId="475F9F7F" w15:done="0"/>
  <w15:commentEx w15:paraId="1A3972C4" w15:paraIdParent="475F9F7F" w15:done="0"/>
  <w15:commentEx w15:paraId="3228146E" w15:done="0"/>
  <w15:commentEx w15:paraId="306F3327" w15:paraIdParent="322814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8455B1A" w16cex:dateUtc="2023-06-27T16:56:00Z"/>
  <w16cex:commentExtensible w16cex:durableId="28468ACB" w16cex:dateUtc="2023-06-28T14:32:00Z"/>
  <w16cex:commentExtensible w16cex:durableId="28455C72" w16cex:dateUtc="2023-06-27T17:02:00Z"/>
  <w16cex:commentExtensible w16cex:durableId="28468731" w16cex:dateUtc="2023-06-28T14:17:00Z"/>
  <w16cex:commentExtensible w16cex:durableId="284562C3" w16cex:dateUtc="2023-06-27T17:29:00Z"/>
  <w16cex:commentExtensible w16cex:durableId="284687FD" w16cex:dateUtc="2023-06-28T14:20:00Z"/>
  <w16cex:commentExtensible w16cex:durableId="28456795" w16cex:dateUtc="2023-06-27T17:50:00Z"/>
  <w16cex:commentExtensible w16cex:durableId="2846894F" w16cex:dateUtc="2023-06-28T14: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A4656C1" w16cid:durableId="28455B1A"/>
  <w16cid:commentId w16cid:paraId="32BAAD23" w16cid:durableId="28468ACB"/>
  <w16cid:commentId w16cid:paraId="5F4242D2" w16cid:durableId="28455C72"/>
  <w16cid:commentId w16cid:paraId="71EAFE5E" w16cid:durableId="28468731"/>
  <w16cid:commentId w16cid:paraId="475F9F7F" w16cid:durableId="284562C3"/>
  <w16cid:commentId w16cid:paraId="1A3972C4" w16cid:durableId="284687FD"/>
  <w16cid:commentId w16cid:paraId="3228146E" w16cid:durableId="28456795"/>
  <w16cid:commentId w16cid:paraId="306F3327" w16cid:durableId="284689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4842FB" w14:textId="77777777" w:rsidR="003502B1" w:rsidRDefault="003502B1">
      <w:r>
        <w:separator/>
      </w:r>
    </w:p>
  </w:endnote>
  <w:endnote w:type="continuationSeparator" w:id="0">
    <w:p w14:paraId="1BE48075" w14:textId="77777777" w:rsidR="003502B1" w:rsidRDefault="003502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3511DC" w14:textId="77777777" w:rsidR="000C2409" w:rsidRDefault="005E3753">
    <w:pPr>
      <w:pStyle w:val="BodyText"/>
      <w:spacing w:line="14" w:lineRule="auto"/>
    </w:pPr>
    <w:r>
      <w:rPr>
        <w:noProof/>
      </w:rPr>
      <mc:AlternateContent>
        <mc:Choice Requires="wps">
          <w:drawing>
            <wp:anchor distT="0" distB="0" distL="0" distR="0" simplePos="0" relativeHeight="486333952" behindDoc="1" locked="0" layoutInCell="1" allowOverlap="1" wp14:anchorId="5473F54B" wp14:editId="7F9623EC">
              <wp:simplePos x="0" y="0"/>
              <wp:positionH relativeFrom="page">
                <wp:posOffset>393900</wp:posOffset>
              </wp:positionH>
              <wp:positionV relativeFrom="page">
                <wp:posOffset>10250930</wp:posOffset>
              </wp:positionV>
              <wp:extent cx="160020" cy="16764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7640"/>
                      </a:xfrm>
                      <a:prstGeom prst="rect">
                        <a:avLst/>
                      </a:prstGeom>
                    </wps:spPr>
                    <wps:txbx>
                      <w:txbxContent>
                        <w:p w14:paraId="3412E6B9" w14:textId="77777777" w:rsidR="000C2409" w:rsidRDefault="005E3753">
                          <w:pPr>
                            <w:pStyle w:val="BodyText"/>
                            <w:spacing w:before="11"/>
                            <w:ind w:left="60"/>
                          </w:pPr>
                          <w:r>
                            <w:fldChar w:fldCharType="begin"/>
                          </w:r>
                          <w:r>
                            <w:instrText xml:space="preserve"> PAGE </w:instrText>
                          </w:r>
                          <w:r>
                            <w:fldChar w:fldCharType="separate"/>
                          </w:r>
                          <w:r>
                            <w:t>1</w:t>
                          </w:r>
                          <w:r>
                            <w:fldChar w:fldCharType="end"/>
                          </w:r>
                        </w:p>
                      </w:txbxContent>
                    </wps:txbx>
                    <wps:bodyPr wrap="square" lIns="0" tIns="0" rIns="0" bIns="0" rtlCol="0">
                      <a:noAutofit/>
                    </wps:bodyPr>
                  </wps:wsp>
                </a:graphicData>
              </a:graphic>
            </wp:anchor>
          </w:drawing>
        </mc:Choice>
        <mc:Fallback>
          <w:pict>
            <v:shapetype w14:anchorId="5473F54B" id="_x0000_t202" coordsize="21600,21600" o:spt="202" path="m,l,21600r21600,l21600,xe">
              <v:stroke joinstyle="miter"/>
              <v:path gradientshapeok="t" o:connecttype="rect"/>
            </v:shapetype>
            <v:shape id="Textbox 5" o:spid="_x0000_s1071" type="#_x0000_t202" style="position:absolute;margin-left:31pt;margin-top:807.15pt;width:12.6pt;height:13.2pt;z-index:-16982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" filled="f" stroked="f">
              <v:textbox inset="0,0,0,0">
                <w:txbxContent>
                  <w:p w14:paraId="3412E6B9" w14:textId="77777777" w:rsidR="000C2409" w:rsidRDefault="005E3753">
                    <w:pPr>
                      <w:pStyle w:val="BodyText"/>
                      <w:spacing w:before="11"/>
                      <w:ind w:left="60"/>
                    </w:pPr>
                    <w:r>
                      <w:fldChar w:fldCharType="begin"/>
                    </w:r>
                    <w:r>
                      <w:instrText xml:space="preserve"> PAGE </w:instrText>
                    </w:r>
                    <w:r>
                      <w:fldChar w:fldCharType="separate"/>
                    </w:r>
                    <w:r>
                      <w:t>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33577A" w14:textId="77777777" w:rsidR="000C2409" w:rsidRDefault="005E3753">
    <w:pPr>
      <w:pStyle w:val="BodyText"/>
      <w:spacing w:line="14" w:lineRule="auto"/>
    </w:pPr>
    <w:r>
      <w:rPr>
        <w:noProof/>
      </w:rPr>
      <mc:AlternateContent>
        <mc:Choice Requires="wps">
          <w:drawing>
            <wp:anchor distT="0" distB="0" distL="0" distR="0" simplePos="0" relativeHeight="486334976" behindDoc="1" locked="0" layoutInCell="1" allowOverlap="1" wp14:anchorId="02286412" wp14:editId="6293BEF5">
              <wp:simplePos x="0" y="0"/>
              <wp:positionH relativeFrom="page">
                <wp:posOffset>393900</wp:posOffset>
              </wp:positionH>
              <wp:positionV relativeFrom="page">
                <wp:posOffset>10250930</wp:posOffset>
              </wp:positionV>
              <wp:extent cx="160020" cy="16764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7640"/>
                      </a:xfrm>
                      <a:prstGeom prst="rect">
                        <a:avLst/>
                      </a:prstGeom>
                    </wps:spPr>
                    <wps:txbx>
                      <w:txbxContent>
                        <w:p w14:paraId="482B3A6C" w14:textId="77777777" w:rsidR="000C2409" w:rsidRDefault="005E3753">
                          <w:pPr>
                            <w:pStyle w:val="BodyText"/>
                            <w:spacing w:before="11"/>
                            <w:ind w:left="60"/>
                          </w:pPr>
                          <w:r>
                            <w:fldChar w:fldCharType="begin"/>
                          </w:r>
                          <w:r>
                            <w:instrText xml:space="preserve"> PAGE </w:instrText>
                          </w:r>
                          <w:r>
                            <w:fldChar w:fldCharType="separate"/>
                          </w:r>
                          <w:r>
                            <w:t>5</w:t>
                          </w:r>
                          <w:r>
                            <w:fldChar w:fldCharType="end"/>
                          </w:r>
                        </w:p>
                      </w:txbxContent>
                    </wps:txbx>
                    <wps:bodyPr wrap="square" lIns="0" tIns="0" rIns="0" bIns="0" rtlCol="0">
                      <a:noAutofit/>
                    </wps:bodyPr>
                  </wps:wsp>
                </a:graphicData>
              </a:graphic>
            </wp:anchor>
          </w:drawing>
        </mc:Choice>
        <mc:Fallback>
          <w:pict>
            <v:shapetype w14:anchorId="02286412" id="_x0000_t202" coordsize="21600,21600" o:spt="202" path="m,l,21600r21600,l21600,xe">
              <v:stroke joinstyle="miter"/>
              <v:path gradientshapeok="t" o:connecttype="rect"/>
            </v:shapetype>
            <v:shape id="Textbox 12" o:spid="_x0000_s1073" type="#_x0000_t202" style="position:absolute;margin-left:31pt;margin-top:807.15pt;width:12.6pt;height:13.2pt;z-index:-1698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" filled="f" stroked="f">
              <v:textbox inset="0,0,0,0">
                <w:txbxContent>
                  <w:p w14:paraId="482B3A6C" w14:textId="77777777" w:rsidR="000C2409" w:rsidRDefault="005E3753">
                    <w:pPr>
                      <w:pStyle w:val="BodyText"/>
                      <w:spacing w:before="11"/>
                      <w:ind w:left="60"/>
                    </w:pPr>
                    <w:r>
                      <w:fldChar w:fldCharType="begin"/>
                    </w:r>
                    <w:r>
                      <w:instrText xml:space="preserve"> PAGE </w:instrText>
                    </w:r>
                    <w:r>
                      <w:fldChar w:fldCharType="separate"/>
                    </w:r>
                    <w:r>
                      <w:t>5</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E8A3C8" w14:textId="77777777" w:rsidR="000C2409" w:rsidRDefault="005E3753">
    <w:pPr>
      <w:pStyle w:val="BodyText"/>
      <w:spacing w:line="14" w:lineRule="auto"/>
    </w:pPr>
    <w:r>
      <w:rPr>
        <w:noProof/>
      </w:rPr>
      <mc:AlternateContent>
        <mc:Choice Requires="wps">
          <w:drawing>
            <wp:anchor distT="0" distB="0" distL="0" distR="0" simplePos="0" relativeHeight="486336000" behindDoc="1" locked="0" layoutInCell="1" allowOverlap="1" wp14:anchorId="0ACE235D" wp14:editId="212F4AC1">
              <wp:simplePos x="0" y="0"/>
              <wp:positionH relativeFrom="page">
                <wp:posOffset>393900</wp:posOffset>
              </wp:positionH>
              <wp:positionV relativeFrom="page">
                <wp:posOffset>10250930</wp:posOffset>
              </wp:positionV>
              <wp:extent cx="230504" cy="16764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504" cy="167640"/>
                      </a:xfrm>
                      <a:prstGeom prst="rect">
                        <a:avLst/>
                      </a:prstGeom>
                    </wps:spPr>
                    <wps:txbx>
                      <w:txbxContent>
                        <w:p w14:paraId="5842D138" w14:textId="77777777" w:rsidR="000C2409" w:rsidRDefault="005E3753">
                          <w:pPr>
                            <w:pStyle w:val="BodyText"/>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0ACE235D" id="_x0000_t202" coordsize="21600,21600" o:spt="202" path="m,l,21600r21600,l21600,xe">
              <v:stroke joinstyle="miter"/>
              <v:path gradientshapeok="t" o:connecttype="rect"/>
            </v:shapetype>
            <v:shape id="Textbox 22" o:spid="_x0000_s1075" type="#_x0000_t202" style="position:absolute;margin-left:31pt;margin-top:807.15pt;width:18.15pt;height:13.2pt;z-index:-16980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" filled="f" stroked="f">
              <v:textbox inset="0,0,0,0">
                <w:txbxContent>
                  <w:p w14:paraId="5842D138" w14:textId="77777777" w:rsidR="000C2409" w:rsidRDefault="005E3753">
                    <w:pPr>
                      <w:pStyle w:val="BodyText"/>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81847" w14:textId="77777777" w:rsidR="000C2409" w:rsidRDefault="005E3753">
    <w:pPr>
      <w:pStyle w:val="BodyText"/>
      <w:spacing w:line="14" w:lineRule="auto"/>
    </w:pPr>
    <w:r>
      <w:rPr>
        <w:noProof/>
      </w:rPr>
      <mc:AlternateContent>
        <mc:Choice Requires="wps">
          <w:drawing>
            <wp:anchor distT="0" distB="0" distL="0" distR="0" simplePos="0" relativeHeight="486338048" behindDoc="1" locked="0" layoutInCell="1" allowOverlap="1" wp14:anchorId="5A806ED1" wp14:editId="0C28406A">
              <wp:simplePos x="0" y="0"/>
              <wp:positionH relativeFrom="page">
                <wp:posOffset>393900</wp:posOffset>
              </wp:positionH>
              <wp:positionV relativeFrom="page">
                <wp:posOffset>10250930</wp:posOffset>
              </wp:positionV>
              <wp:extent cx="230504" cy="167640"/>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504" cy="167640"/>
                      </a:xfrm>
                      <a:prstGeom prst="rect">
                        <a:avLst/>
                      </a:prstGeom>
                    </wps:spPr>
                    <wps:txbx>
                      <w:txbxContent>
                        <w:p w14:paraId="45EB8BBA" w14:textId="77777777" w:rsidR="000C2409" w:rsidRDefault="005E3753">
                          <w:pPr>
                            <w:pStyle w:val="BodyText"/>
                            <w:spacing w:before="11"/>
                            <w:ind w:left="60"/>
                          </w:pPr>
                          <w:r>
                            <w:rPr>
                              <w:spacing w:val="-5"/>
                            </w:rPr>
                            <w:fldChar w:fldCharType="begin"/>
                          </w:r>
                          <w:r>
                            <w:rPr>
                              <w:spacing w:val="-5"/>
                            </w:rPr>
                            <w:instrText xml:space="preserve"> PAGE </w:instrText>
                          </w:r>
                          <w:r>
                            <w:rPr>
                              <w:spacing w:val="-5"/>
                            </w:rPr>
                            <w:fldChar w:fldCharType="separate"/>
                          </w:r>
                          <w:r>
                            <w:rPr>
                              <w:spacing w:val="-5"/>
                            </w:rPr>
                            <w:t>23</w:t>
                          </w:r>
                          <w:r>
                            <w:rPr>
                              <w:spacing w:val="-5"/>
                            </w:rPr>
                            <w:fldChar w:fldCharType="end"/>
                          </w:r>
                        </w:p>
                      </w:txbxContent>
                    </wps:txbx>
                    <wps:bodyPr wrap="square" lIns="0" tIns="0" rIns="0" bIns="0" rtlCol="0">
                      <a:noAutofit/>
                    </wps:bodyPr>
                  </wps:wsp>
                </a:graphicData>
              </a:graphic>
            </wp:anchor>
          </w:drawing>
        </mc:Choice>
        <mc:Fallback>
          <w:pict>
            <v:shapetype w14:anchorId="5A806ED1" id="_x0000_t202" coordsize="21600,21600" o:spt="202" path="m,l,21600r21600,l21600,xe">
              <v:stroke joinstyle="miter"/>
              <v:path gradientshapeok="t" o:connecttype="rect"/>
            </v:shapetype>
            <v:shape id="Textbox 74" o:spid="_x0000_s1077" type="#_x0000_t202" style="position:absolute;margin-left:31pt;margin-top:807.15pt;width:18.15pt;height:13.2pt;z-index:-16978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" filled="f" stroked="f">
              <v:textbox inset="0,0,0,0">
                <w:txbxContent>
                  <w:p w14:paraId="45EB8BBA" w14:textId="77777777" w:rsidR="000C2409" w:rsidRDefault="005E3753">
                    <w:pPr>
                      <w:pStyle w:val="BodyText"/>
                      <w:spacing w:before="11"/>
                      <w:ind w:left="60"/>
                    </w:pPr>
                    <w:r>
                      <w:rPr>
                        <w:spacing w:val="-5"/>
                      </w:rPr>
                      <w:fldChar w:fldCharType="begin"/>
                    </w:r>
                    <w:r>
                      <w:rPr>
                        <w:spacing w:val="-5"/>
                      </w:rPr>
                      <w:instrText xml:space="preserve"> PAGE </w:instrText>
                    </w:r>
                    <w:r>
                      <w:rPr>
                        <w:spacing w:val="-5"/>
                      </w:rPr>
                      <w:fldChar w:fldCharType="separate"/>
                    </w:r>
                    <w:r>
                      <w:rPr>
                        <w:spacing w:val="-5"/>
                      </w:rPr>
                      <w:t>23</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94E24F" w14:textId="77777777" w:rsidR="000C2409" w:rsidRDefault="000C2409">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CD13D4" w14:textId="77777777" w:rsidR="003502B1" w:rsidRDefault="003502B1">
      <w:r>
        <w:separator/>
      </w:r>
    </w:p>
  </w:footnote>
  <w:footnote w:type="continuationSeparator" w:id="0">
    <w:p w14:paraId="536BD997" w14:textId="77777777" w:rsidR="003502B1" w:rsidRDefault="003502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FE85A7" w14:textId="77777777" w:rsidR="000C2409" w:rsidRDefault="005E3753">
    <w:pPr>
      <w:pStyle w:val="BodyText"/>
      <w:spacing w:line="14" w:lineRule="auto"/>
    </w:pPr>
    <w:r>
      <w:rPr>
        <w:noProof/>
      </w:rPr>
      <mc:AlternateContent>
        <mc:Choice Requires="wps">
          <w:drawing>
            <wp:anchor distT="0" distB="0" distL="0" distR="0" simplePos="0" relativeHeight="486333440" behindDoc="1" locked="0" layoutInCell="1" allowOverlap="1" wp14:anchorId="6730F422" wp14:editId="5C12B343">
              <wp:simplePos x="0" y="0"/>
              <wp:positionH relativeFrom="page">
                <wp:posOffset>419300</wp:posOffset>
              </wp:positionH>
              <wp:positionV relativeFrom="page">
                <wp:posOffset>287330</wp:posOffset>
              </wp:positionV>
              <wp:extent cx="2686685" cy="16764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6685" cy="167640"/>
                      </a:xfrm>
                      <a:prstGeom prst="rect">
                        <a:avLst/>
                      </a:prstGeom>
                    </wps:spPr>
                    <wps:txbx>
                      <w:txbxContent>
                        <w:p w14:paraId="0D2B7B61" w14:textId="77777777" w:rsidR="000C2409" w:rsidRDefault="005E3753">
                          <w:pPr>
                            <w:pStyle w:val="BodyText"/>
                            <w:spacing w:before="11"/>
                            <w:ind w:left="20"/>
                          </w:pPr>
                          <w:r>
                            <w:t xml:space="preserve">IGEM (Integrative Genome-Exposome </w:t>
                          </w:r>
                          <w:r>
                            <w:rPr>
                              <w:spacing w:val="-2"/>
                            </w:rPr>
                            <w:t>Method)</w:t>
                          </w:r>
                        </w:p>
                      </w:txbxContent>
                    </wps:txbx>
                    <wps:bodyPr wrap="square" lIns="0" tIns="0" rIns="0" bIns="0" rtlCol="0">
                      <a:noAutofit/>
                    </wps:bodyPr>
                  </wps:wsp>
                </a:graphicData>
              </a:graphic>
            </wp:anchor>
          </w:drawing>
        </mc:Choice>
        <mc:Fallback>
          <w:pict>
            <v:shapetype w14:anchorId="6730F422" id="_x0000_t202" coordsize="21600,21600" o:spt="202" path="m,l,21600r21600,l21600,xe">
              <v:stroke joinstyle="miter"/>
              <v:path gradientshapeok="t" o:connecttype="rect"/>
            </v:shapetype>
            <v:shape id="Textbox 4" o:spid="_x0000_s1070" type="#_x0000_t202" style="position:absolute;margin-left:33pt;margin-top:22.6pt;width:211.55pt;height:13.2pt;z-index:-16983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" filled="f" stroked="f">
              <v:textbox inset="0,0,0,0">
                <w:txbxContent>
                  <w:p w14:paraId="0D2B7B61" w14:textId="77777777" w:rsidR="000C2409" w:rsidRDefault="005E3753">
                    <w:pPr>
                      <w:pStyle w:val="BodyText"/>
                      <w:spacing w:before="11"/>
                      <w:ind w:left="20"/>
                    </w:pPr>
                    <w:r>
                      <w:t xml:space="preserve">IGEM (Integrative Genome-Exposome </w:t>
                    </w:r>
                    <w:r>
                      <w:rPr>
                        <w:spacing w:val="-2"/>
                      </w:rPr>
                      <w:t>Method)</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B8F442" w14:textId="77777777" w:rsidR="000C2409" w:rsidRDefault="005E3753">
    <w:pPr>
      <w:pStyle w:val="BodyText"/>
      <w:spacing w:line="14" w:lineRule="auto"/>
    </w:pPr>
    <w:r>
      <w:rPr>
        <w:noProof/>
      </w:rPr>
      <mc:AlternateContent>
        <mc:Choice Requires="wps">
          <w:drawing>
            <wp:anchor distT="0" distB="0" distL="0" distR="0" simplePos="0" relativeHeight="486334464" behindDoc="1" locked="0" layoutInCell="1" allowOverlap="1" wp14:anchorId="3DED013B" wp14:editId="48550EDF">
              <wp:simplePos x="0" y="0"/>
              <wp:positionH relativeFrom="page">
                <wp:posOffset>419300</wp:posOffset>
              </wp:positionH>
              <wp:positionV relativeFrom="page">
                <wp:posOffset>287330</wp:posOffset>
              </wp:positionV>
              <wp:extent cx="357505" cy="16764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7505" cy="167640"/>
                      </a:xfrm>
                      <a:prstGeom prst="rect">
                        <a:avLst/>
                      </a:prstGeom>
                    </wps:spPr>
                    <wps:txbx>
                      <w:txbxContent>
                        <w:p w14:paraId="6EE69F2B" w14:textId="77777777" w:rsidR="000C2409" w:rsidRDefault="005E3753">
                          <w:pPr>
                            <w:pStyle w:val="BodyText"/>
                            <w:spacing w:before="11"/>
                            <w:ind w:left="20"/>
                          </w:pPr>
                          <w:r>
                            <w:rPr>
                              <w:spacing w:val="-2"/>
                            </w:rPr>
                            <w:t>Install</w:t>
                          </w:r>
                        </w:p>
                      </w:txbxContent>
                    </wps:txbx>
                    <wps:bodyPr wrap="square" lIns="0" tIns="0" rIns="0" bIns="0" rtlCol="0">
                      <a:noAutofit/>
                    </wps:bodyPr>
                  </wps:wsp>
                </a:graphicData>
              </a:graphic>
            </wp:anchor>
          </w:drawing>
        </mc:Choice>
        <mc:Fallback>
          <w:pict>
            <v:shapetype w14:anchorId="3DED013B" id="_x0000_t202" coordsize="21600,21600" o:spt="202" path="m,l,21600r21600,l21600,xe">
              <v:stroke joinstyle="miter"/>
              <v:path gradientshapeok="t" o:connecttype="rect"/>
            </v:shapetype>
            <v:shape id="Textbox 11" o:spid="_x0000_s1072" type="#_x0000_t202" style="position:absolute;margin-left:33pt;margin-top:22.6pt;width:28.15pt;height:13.2pt;z-index:-16982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" filled="f" stroked="f">
              <v:textbox inset="0,0,0,0">
                <w:txbxContent>
                  <w:p w14:paraId="6EE69F2B" w14:textId="77777777" w:rsidR="000C2409" w:rsidRDefault="005E3753">
                    <w:pPr>
                      <w:pStyle w:val="BodyText"/>
                      <w:spacing w:before="11"/>
                      <w:ind w:left="20"/>
                    </w:pPr>
                    <w:r>
                      <w:rPr>
                        <w:spacing w:val="-2"/>
                      </w:rPr>
                      <w:t>Install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582957" w14:textId="77777777" w:rsidR="000C2409" w:rsidRDefault="005E3753">
    <w:pPr>
      <w:pStyle w:val="BodyText"/>
      <w:spacing w:line="14" w:lineRule="auto"/>
    </w:pPr>
    <w:r>
      <w:rPr>
        <w:noProof/>
      </w:rPr>
      <mc:AlternateContent>
        <mc:Choice Requires="wps">
          <w:drawing>
            <wp:anchor distT="0" distB="0" distL="0" distR="0" simplePos="0" relativeHeight="486335488" behindDoc="1" locked="0" layoutInCell="1" allowOverlap="1" wp14:anchorId="5911B497" wp14:editId="1749F1CE">
              <wp:simplePos x="0" y="0"/>
              <wp:positionH relativeFrom="page">
                <wp:posOffset>419300</wp:posOffset>
              </wp:positionH>
              <wp:positionV relativeFrom="page">
                <wp:posOffset>287330</wp:posOffset>
              </wp:positionV>
              <wp:extent cx="901065" cy="16764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065" cy="167640"/>
                      </a:xfrm>
                      <a:prstGeom prst="rect">
                        <a:avLst/>
                      </a:prstGeom>
                    </wps:spPr>
                    <wps:txbx>
                      <w:txbxContent>
                        <w:p w14:paraId="1C476A00" w14:textId="77777777" w:rsidR="000C2409" w:rsidRDefault="005E3753">
                          <w:pPr>
                            <w:pStyle w:val="BodyText"/>
                            <w:spacing w:before="11"/>
                            <w:ind w:left="20"/>
                          </w:pPr>
                          <w:r>
                            <w:t xml:space="preserve">Users and </w:t>
                          </w:r>
                          <w:r>
                            <w:rPr>
                              <w:spacing w:val="-4"/>
                            </w:rPr>
                            <w:t>Role</w:t>
                          </w:r>
                        </w:p>
                      </w:txbxContent>
                    </wps:txbx>
                    <wps:bodyPr wrap="square" lIns="0" tIns="0" rIns="0" bIns="0" rtlCol="0">
                      <a:noAutofit/>
                    </wps:bodyPr>
                  </wps:wsp>
                </a:graphicData>
              </a:graphic>
            </wp:anchor>
          </w:drawing>
        </mc:Choice>
        <mc:Fallback>
          <w:pict>
            <v:shapetype w14:anchorId="5911B497" id="_x0000_t202" coordsize="21600,21600" o:spt="202" path="m,l,21600r21600,l21600,xe">
              <v:stroke joinstyle="miter"/>
              <v:path gradientshapeok="t" o:connecttype="rect"/>
            </v:shapetype>
            <v:shape id="Textbox 21" o:spid="_x0000_s1074" type="#_x0000_t202" style="position:absolute;margin-left:33pt;margin-top:22.6pt;width:70.95pt;height:13.2pt;z-index:-16980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" filled="f" stroked="f">
              <v:textbox inset="0,0,0,0">
                <w:txbxContent>
                  <w:p w14:paraId="1C476A00" w14:textId="77777777" w:rsidR="000C2409" w:rsidRDefault="005E3753">
                    <w:pPr>
                      <w:pStyle w:val="BodyText"/>
                      <w:spacing w:before="11"/>
                      <w:ind w:left="20"/>
                    </w:pPr>
                    <w:r>
                      <w:t xml:space="preserve">Users and </w:t>
                    </w:r>
                    <w:r>
                      <w:rPr>
                        <w:spacing w:val="-4"/>
                      </w:rPr>
                      <w:t>Role</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7DB910" w14:textId="77777777" w:rsidR="000C2409" w:rsidRDefault="005E3753">
    <w:pPr>
      <w:pStyle w:val="BodyText"/>
      <w:spacing w:line="14" w:lineRule="auto"/>
    </w:pPr>
    <w:r>
      <w:rPr>
        <w:noProof/>
      </w:rPr>
      <mc:AlternateContent>
        <mc:Choice Requires="wps">
          <w:drawing>
            <wp:anchor distT="0" distB="0" distL="0" distR="0" simplePos="0" relativeHeight="486337536" behindDoc="1" locked="0" layoutInCell="1" allowOverlap="1" wp14:anchorId="2E559F66" wp14:editId="25D0E8D1">
              <wp:simplePos x="0" y="0"/>
              <wp:positionH relativeFrom="page">
                <wp:posOffset>419300</wp:posOffset>
              </wp:positionH>
              <wp:positionV relativeFrom="page">
                <wp:posOffset>287330</wp:posOffset>
              </wp:positionV>
              <wp:extent cx="1056640" cy="167640"/>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6640" cy="167640"/>
                      </a:xfrm>
                      <a:prstGeom prst="rect">
                        <a:avLst/>
                      </a:prstGeom>
                    </wps:spPr>
                    <wps:txbx>
                      <w:txbxContent>
                        <w:p w14:paraId="25E4A77C" w14:textId="77777777" w:rsidR="000C2409" w:rsidRDefault="005E3753">
                          <w:pPr>
                            <w:pStyle w:val="BodyText"/>
                            <w:spacing w:before="11"/>
                            <w:ind w:left="20"/>
                          </w:pPr>
                          <w:r>
                            <w:t xml:space="preserve">Server </w:t>
                          </w:r>
                          <w:r>
                            <w:rPr>
                              <w:spacing w:val="-2"/>
                            </w:rPr>
                            <w:t>Application</w:t>
                          </w:r>
                        </w:p>
                      </w:txbxContent>
                    </wps:txbx>
                    <wps:bodyPr wrap="square" lIns="0" tIns="0" rIns="0" bIns="0" rtlCol="0">
                      <a:noAutofit/>
                    </wps:bodyPr>
                  </wps:wsp>
                </a:graphicData>
              </a:graphic>
            </wp:anchor>
          </w:drawing>
        </mc:Choice>
        <mc:Fallback>
          <w:pict>
            <v:shapetype w14:anchorId="2E559F66" id="_x0000_t202" coordsize="21600,21600" o:spt="202" path="m,l,21600r21600,l21600,xe">
              <v:stroke joinstyle="miter"/>
              <v:path gradientshapeok="t" o:connecttype="rect"/>
            </v:shapetype>
            <v:shape id="Textbox 73" o:spid="_x0000_s1076" type="#_x0000_t202" style="position:absolute;margin-left:33pt;margin-top:22.6pt;width:83.2pt;height:13.2pt;z-index:-16978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" filled="f" stroked="f">
              <v:textbox inset="0,0,0,0">
                <w:txbxContent>
                  <w:p w14:paraId="25E4A77C" w14:textId="77777777" w:rsidR="000C2409" w:rsidRDefault="005E3753">
                    <w:pPr>
                      <w:pStyle w:val="BodyText"/>
                      <w:spacing w:before="11"/>
                      <w:ind w:left="20"/>
                    </w:pPr>
                    <w:r>
                      <w:t xml:space="preserve">Server </w:t>
                    </w:r>
                    <w:r>
                      <w:rPr>
                        <w:spacing w:val="-2"/>
                      </w:rPr>
                      <w:t>Application</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2A0808" w14:textId="77777777" w:rsidR="000C2409" w:rsidRDefault="000C2409">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32123"/>
    <w:multiLevelType w:val="hybridMultilevel"/>
    <w:tmpl w:val="038EAE0A"/>
    <w:lvl w:ilvl="0" w:tplc="37263458">
      <w:numFmt w:val="bullet"/>
      <w:lvlText w:val="•"/>
      <w:lvlJc w:val="left"/>
      <w:pPr>
        <w:ind w:left="1160" w:hanging="180"/>
      </w:pPr>
      <w:rPr>
        <w:rFonts w:ascii="Courier New" w:eastAsia="Courier New" w:hAnsi="Courier New" w:cs="Courier New" w:hint="default"/>
        <w:b w:val="0"/>
        <w:bCs w:val="0"/>
        <w:i w:val="0"/>
        <w:iCs w:val="0"/>
        <w:spacing w:val="0"/>
        <w:w w:val="100"/>
        <w:sz w:val="20"/>
        <w:szCs w:val="20"/>
        <w:lang w:val="en-US" w:eastAsia="en-US" w:bidi="ar-SA"/>
      </w:rPr>
    </w:lvl>
    <w:lvl w:ilvl="1" w:tplc="6D946954">
      <w:numFmt w:val="bullet"/>
      <w:lvlText w:val="•"/>
      <w:lvlJc w:val="left"/>
      <w:pPr>
        <w:ind w:left="2184" w:hanging="180"/>
      </w:pPr>
      <w:rPr>
        <w:rFonts w:hint="default"/>
        <w:lang w:val="en-US" w:eastAsia="en-US" w:bidi="ar-SA"/>
      </w:rPr>
    </w:lvl>
    <w:lvl w:ilvl="2" w:tplc="4030F282">
      <w:numFmt w:val="bullet"/>
      <w:lvlText w:val="•"/>
      <w:lvlJc w:val="left"/>
      <w:pPr>
        <w:ind w:left="3209" w:hanging="180"/>
      </w:pPr>
      <w:rPr>
        <w:rFonts w:hint="default"/>
        <w:lang w:val="en-US" w:eastAsia="en-US" w:bidi="ar-SA"/>
      </w:rPr>
    </w:lvl>
    <w:lvl w:ilvl="3" w:tplc="2898B7DE">
      <w:numFmt w:val="bullet"/>
      <w:lvlText w:val="•"/>
      <w:lvlJc w:val="left"/>
      <w:pPr>
        <w:ind w:left="4233" w:hanging="180"/>
      </w:pPr>
      <w:rPr>
        <w:rFonts w:hint="default"/>
        <w:lang w:val="en-US" w:eastAsia="en-US" w:bidi="ar-SA"/>
      </w:rPr>
    </w:lvl>
    <w:lvl w:ilvl="4" w:tplc="44AABBEA">
      <w:numFmt w:val="bullet"/>
      <w:lvlText w:val="•"/>
      <w:lvlJc w:val="left"/>
      <w:pPr>
        <w:ind w:left="5258" w:hanging="180"/>
      </w:pPr>
      <w:rPr>
        <w:rFonts w:hint="default"/>
        <w:lang w:val="en-US" w:eastAsia="en-US" w:bidi="ar-SA"/>
      </w:rPr>
    </w:lvl>
    <w:lvl w:ilvl="5" w:tplc="A782D880">
      <w:numFmt w:val="bullet"/>
      <w:lvlText w:val="•"/>
      <w:lvlJc w:val="left"/>
      <w:pPr>
        <w:ind w:left="6282" w:hanging="180"/>
      </w:pPr>
      <w:rPr>
        <w:rFonts w:hint="default"/>
        <w:lang w:val="en-US" w:eastAsia="en-US" w:bidi="ar-SA"/>
      </w:rPr>
    </w:lvl>
    <w:lvl w:ilvl="6" w:tplc="1F8A31C8">
      <w:numFmt w:val="bullet"/>
      <w:lvlText w:val="•"/>
      <w:lvlJc w:val="left"/>
      <w:pPr>
        <w:ind w:left="7307" w:hanging="180"/>
      </w:pPr>
      <w:rPr>
        <w:rFonts w:hint="default"/>
        <w:lang w:val="en-US" w:eastAsia="en-US" w:bidi="ar-SA"/>
      </w:rPr>
    </w:lvl>
    <w:lvl w:ilvl="7" w:tplc="2F6820A6">
      <w:numFmt w:val="bullet"/>
      <w:lvlText w:val="•"/>
      <w:lvlJc w:val="left"/>
      <w:pPr>
        <w:ind w:left="8331" w:hanging="180"/>
      </w:pPr>
      <w:rPr>
        <w:rFonts w:hint="default"/>
        <w:lang w:val="en-US" w:eastAsia="en-US" w:bidi="ar-SA"/>
      </w:rPr>
    </w:lvl>
    <w:lvl w:ilvl="8" w:tplc="EC5C1928">
      <w:numFmt w:val="bullet"/>
      <w:lvlText w:val="•"/>
      <w:lvlJc w:val="left"/>
      <w:pPr>
        <w:ind w:left="9356" w:hanging="180"/>
      </w:pPr>
      <w:rPr>
        <w:rFonts w:hint="default"/>
        <w:lang w:val="en-US" w:eastAsia="en-US" w:bidi="ar-SA"/>
      </w:rPr>
    </w:lvl>
  </w:abstractNum>
  <w:abstractNum w:abstractNumId="1" w15:restartNumberingAfterBreak="0">
    <w:nsid w:val="07F15DDD"/>
    <w:multiLevelType w:val="hybridMultilevel"/>
    <w:tmpl w:val="080AB75E"/>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2" w15:restartNumberingAfterBreak="0">
    <w:nsid w:val="0C0C5AD1"/>
    <w:multiLevelType w:val="hybridMultilevel"/>
    <w:tmpl w:val="B6CC1E40"/>
    <w:lvl w:ilvl="0" w:tplc="C8F4D36C">
      <w:numFmt w:val="bullet"/>
      <w:lvlText w:val="•"/>
      <w:lvlJc w:val="left"/>
      <w:pPr>
        <w:ind w:left="760" w:hanging="180"/>
      </w:pPr>
      <w:rPr>
        <w:rFonts w:ascii="Courier New" w:eastAsia="Courier New" w:hAnsi="Courier New" w:cs="Courier New" w:hint="default"/>
        <w:b w:val="0"/>
        <w:bCs w:val="0"/>
        <w:i w:val="0"/>
        <w:iCs w:val="0"/>
        <w:spacing w:val="0"/>
        <w:w w:val="100"/>
        <w:sz w:val="20"/>
        <w:szCs w:val="20"/>
        <w:lang w:val="en-US" w:eastAsia="en-US" w:bidi="ar-SA"/>
      </w:rPr>
    </w:lvl>
    <w:lvl w:ilvl="1" w:tplc="7396BBC0">
      <w:numFmt w:val="bullet"/>
      <w:lvlText w:val="•"/>
      <w:lvlJc w:val="left"/>
      <w:pPr>
        <w:ind w:left="2781" w:hanging="180"/>
      </w:pPr>
      <w:rPr>
        <w:rFonts w:ascii="Courier New" w:eastAsia="Courier New" w:hAnsi="Courier New" w:cs="Courier New" w:hint="default"/>
        <w:b w:val="0"/>
        <w:bCs w:val="0"/>
        <w:i w:val="0"/>
        <w:iCs w:val="0"/>
        <w:spacing w:val="0"/>
        <w:w w:val="100"/>
        <w:sz w:val="20"/>
        <w:szCs w:val="20"/>
        <w:lang w:val="en-US" w:eastAsia="en-US" w:bidi="ar-SA"/>
      </w:rPr>
    </w:lvl>
    <w:lvl w:ilvl="2" w:tplc="5A20EF4A">
      <w:numFmt w:val="bullet"/>
      <w:lvlText w:val="•"/>
      <w:lvlJc w:val="left"/>
      <w:pPr>
        <w:ind w:left="3738" w:hanging="180"/>
      </w:pPr>
      <w:rPr>
        <w:rFonts w:hint="default"/>
        <w:lang w:val="en-US" w:eastAsia="en-US" w:bidi="ar-SA"/>
      </w:rPr>
    </w:lvl>
    <w:lvl w:ilvl="3" w:tplc="A9CEEEDC">
      <w:numFmt w:val="bullet"/>
      <w:lvlText w:val="•"/>
      <w:lvlJc w:val="left"/>
      <w:pPr>
        <w:ind w:left="4696" w:hanging="180"/>
      </w:pPr>
      <w:rPr>
        <w:rFonts w:hint="default"/>
        <w:lang w:val="en-US" w:eastAsia="en-US" w:bidi="ar-SA"/>
      </w:rPr>
    </w:lvl>
    <w:lvl w:ilvl="4" w:tplc="09A8D4AC">
      <w:numFmt w:val="bullet"/>
      <w:lvlText w:val="•"/>
      <w:lvlJc w:val="left"/>
      <w:pPr>
        <w:ind w:left="5655" w:hanging="180"/>
      </w:pPr>
      <w:rPr>
        <w:rFonts w:hint="default"/>
        <w:lang w:val="en-US" w:eastAsia="en-US" w:bidi="ar-SA"/>
      </w:rPr>
    </w:lvl>
    <w:lvl w:ilvl="5" w:tplc="6182173C">
      <w:numFmt w:val="bullet"/>
      <w:lvlText w:val="•"/>
      <w:lvlJc w:val="left"/>
      <w:pPr>
        <w:ind w:left="6613" w:hanging="180"/>
      </w:pPr>
      <w:rPr>
        <w:rFonts w:hint="default"/>
        <w:lang w:val="en-US" w:eastAsia="en-US" w:bidi="ar-SA"/>
      </w:rPr>
    </w:lvl>
    <w:lvl w:ilvl="6" w:tplc="BE70501E">
      <w:numFmt w:val="bullet"/>
      <w:lvlText w:val="•"/>
      <w:lvlJc w:val="left"/>
      <w:pPr>
        <w:ind w:left="7571" w:hanging="180"/>
      </w:pPr>
      <w:rPr>
        <w:rFonts w:hint="default"/>
        <w:lang w:val="en-US" w:eastAsia="en-US" w:bidi="ar-SA"/>
      </w:rPr>
    </w:lvl>
    <w:lvl w:ilvl="7" w:tplc="F3EE7510">
      <w:numFmt w:val="bullet"/>
      <w:lvlText w:val="•"/>
      <w:lvlJc w:val="left"/>
      <w:pPr>
        <w:ind w:left="8530" w:hanging="180"/>
      </w:pPr>
      <w:rPr>
        <w:rFonts w:hint="default"/>
        <w:lang w:val="en-US" w:eastAsia="en-US" w:bidi="ar-SA"/>
      </w:rPr>
    </w:lvl>
    <w:lvl w:ilvl="8" w:tplc="6510B5BE">
      <w:numFmt w:val="bullet"/>
      <w:lvlText w:val="•"/>
      <w:lvlJc w:val="left"/>
      <w:pPr>
        <w:ind w:left="9488" w:hanging="180"/>
      </w:pPr>
      <w:rPr>
        <w:rFonts w:hint="default"/>
        <w:lang w:val="en-US" w:eastAsia="en-US" w:bidi="ar-SA"/>
      </w:rPr>
    </w:lvl>
  </w:abstractNum>
  <w:abstractNum w:abstractNumId="3" w15:restartNumberingAfterBreak="0">
    <w:nsid w:val="1AEB5DDA"/>
    <w:multiLevelType w:val="hybridMultilevel"/>
    <w:tmpl w:val="5B7C3AE8"/>
    <w:lvl w:ilvl="0" w:tplc="301E4062">
      <w:numFmt w:val="bullet"/>
      <w:lvlText w:val="•"/>
      <w:lvlJc w:val="left"/>
      <w:pPr>
        <w:ind w:left="1160" w:hanging="180"/>
      </w:pPr>
      <w:rPr>
        <w:rFonts w:ascii="Courier New" w:eastAsia="Courier New" w:hAnsi="Courier New" w:cs="Courier New" w:hint="default"/>
        <w:b w:val="0"/>
        <w:bCs w:val="0"/>
        <w:i w:val="0"/>
        <w:iCs w:val="0"/>
        <w:spacing w:val="0"/>
        <w:w w:val="100"/>
        <w:sz w:val="20"/>
        <w:szCs w:val="20"/>
        <w:lang w:val="en-US" w:eastAsia="en-US" w:bidi="ar-SA"/>
      </w:rPr>
    </w:lvl>
    <w:lvl w:ilvl="1" w:tplc="6C382FA8">
      <w:numFmt w:val="bullet"/>
      <w:lvlText w:val="•"/>
      <w:lvlJc w:val="left"/>
      <w:pPr>
        <w:ind w:left="2184" w:hanging="180"/>
      </w:pPr>
      <w:rPr>
        <w:rFonts w:hint="default"/>
        <w:lang w:val="en-US" w:eastAsia="en-US" w:bidi="ar-SA"/>
      </w:rPr>
    </w:lvl>
    <w:lvl w:ilvl="2" w:tplc="CE24BD50">
      <w:numFmt w:val="bullet"/>
      <w:lvlText w:val="•"/>
      <w:lvlJc w:val="left"/>
      <w:pPr>
        <w:ind w:left="3209" w:hanging="180"/>
      </w:pPr>
      <w:rPr>
        <w:rFonts w:hint="default"/>
        <w:lang w:val="en-US" w:eastAsia="en-US" w:bidi="ar-SA"/>
      </w:rPr>
    </w:lvl>
    <w:lvl w:ilvl="3" w:tplc="5DA635C2">
      <w:numFmt w:val="bullet"/>
      <w:lvlText w:val="•"/>
      <w:lvlJc w:val="left"/>
      <w:pPr>
        <w:ind w:left="4233" w:hanging="180"/>
      </w:pPr>
      <w:rPr>
        <w:rFonts w:hint="default"/>
        <w:lang w:val="en-US" w:eastAsia="en-US" w:bidi="ar-SA"/>
      </w:rPr>
    </w:lvl>
    <w:lvl w:ilvl="4" w:tplc="CE88EAF6">
      <w:numFmt w:val="bullet"/>
      <w:lvlText w:val="•"/>
      <w:lvlJc w:val="left"/>
      <w:pPr>
        <w:ind w:left="5258" w:hanging="180"/>
      </w:pPr>
      <w:rPr>
        <w:rFonts w:hint="default"/>
        <w:lang w:val="en-US" w:eastAsia="en-US" w:bidi="ar-SA"/>
      </w:rPr>
    </w:lvl>
    <w:lvl w:ilvl="5" w:tplc="9E189538">
      <w:numFmt w:val="bullet"/>
      <w:lvlText w:val="•"/>
      <w:lvlJc w:val="left"/>
      <w:pPr>
        <w:ind w:left="6282" w:hanging="180"/>
      </w:pPr>
      <w:rPr>
        <w:rFonts w:hint="default"/>
        <w:lang w:val="en-US" w:eastAsia="en-US" w:bidi="ar-SA"/>
      </w:rPr>
    </w:lvl>
    <w:lvl w:ilvl="6" w:tplc="EA7C19BE">
      <w:numFmt w:val="bullet"/>
      <w:lvlText w:val="•"/>
      <w:lvlJc w:val="left"/>
      <w:pPr>
        <w:ind w:left="7307" w:hanging="180"/>
      </w:pPr>
      <w:rPr>
        <w:rFonts w:hint="default"/>
        <w:lang w:val="en-US" w:eastAsia="en-US" w:bidi="ar-SA"/>
      </w:rPr>
    </w:lvl>
    <w:lvl w:ilvl="7" w:tplc="01440374">
      <w:numFmt w:val="bullet"/>
      <w:lvlText w:val="•"/>
      <w:lvlJc w:val="left"/>
      <w:pPr>
        <w:ind w:left="8331" w:hanging="180"/>
      </w:pPr>
      <w:rPr>
        <w:rFonts w:hint="default"/>
        <w:lang w:val="en-US" w:eastAsia="en-US" w:bidi="ar-SA"/>
      </w:rPr>
    </w:lvl>
    <w:lvl w:ilvl="8" w:tplc="C59EB1EA">
      <w:numFmt w:val="bullet"/>
      <w:lvlText w:val="•"/>
      <w:lvlJc w:val="left"/>
      <w:pPr>
        <w:ind w:left="9356" w:hanging="180"/>
      </w:pPr>
      <w:rPr>
        <w:rFonts w:hint="default"/>
        <w:lang w:val="en-US" w:eastAsia="en-US" w:bidi="ar-SA"/>
      </w:rPr>
    </w:lvl>
  </w:abstractNum>
  <w:abstractNum w:abstractNumId="4" w15:restartNumberingAfterBreak="0">
    <w:nsid w:val="3EC82DF8"/>
    <w:multiLevelType w:val="hybridMultilevel"/>
    <w:tmpl w:val="9F446526"/>
    <w:lvl w:ilvl="0" w:tplc="DD6C1100">
      <w:numFmt w:val="bullet"/>
      <w:lvlText w:val="•"/>
      <w:lvlJc w:val="left"/>
      <w:pPr>
        <w:ind w:left="960" w:hanging="180"/>
      </w:pPr>
      <w:rPr>
        <w:rFonts w:ascii="Courier New" w:eastAsia="Courier New" w:hAnsi="Courier New" w:cs="Courier New" w:hint="default"/>
        <w:b w:val="0"/>
        <w:bCs w:val="0"/>
        <w:i w:val="0"/>
        <w:iCs w:val="0"/>
        <w:spacing w:val="0"/>
        <w:w w:val="100"/>
        <w:sz w:val="20"/>
        <w:szCs w:val="20"/>
        <w:lang w:val="en-US" w:eastAsia="en-US" w:bidi="ar-SA"/>
      </w:rPr>
    </w:lvl>
    <w:lvl w:ilvl="1" w:tplc="82E4E226">
      <w:numFmt w:val="bullet"/>
      <w:lvlText w:val="•"/>
      <w:lvlJc w:val="left"/>
      <w:pPr>
        <w:ind w:left="2004" w:hanging="180"/>
      </w:pPr>
      <w:rPr>
        <w:rFonts w:hint="default"/>
        <w:lang w:val="en-US" w:eastAsia="en-US" w:bidi="ar-SA"/>
      </w:rPr>
    </w:lvl>
    <w:lvl w:ilvl="2" w:tplc="700C05D6">
      <w:numFmt w:val="bullet"/>
      <w:lvlText w:val="•"/>
      <w:lvlJc w:val="left"/>
      <w:pPr>
        <w:ind w:left="3049" w:hanging="180"/>
      </w:pPr>
      <w:rPr>
        <w:rFonts w:hint="default"/>
        <w:lang w:val="en-US" w:eastAsia="en-US" w:bidi="ar-SA"/>
      </w:rPr>
    </w:lvl>
    <w:lvl w:ilvl="3" w:tplc="5E50A432">
      <w:numFmt w:val="bullet"/>
      <w:lvlText w:val="•"/>
      <w:lvlJc w:val="left"/>
      <w:pPr>
        <w:ind w:left="4093" w:hanging="180"/>
      </w:pPr>
      <w:rPr>
        <w:rFonts w:hint="default"/>
        <w:lang w:val="en-US" w:eastAsia="en-US" w:bidi="ar-SA"/>
      </w:rPr>
    </w:lvl>
    <w:lvl w:ilvl="4" w:tplc="81C4E18C">
      <w:numFmt w:val="bullet"/>
      <w:lvlText w:val="•"/>
      <w:lvlJc w:val="left"/>
      <w:pPr>
        <w:ind w:left="5138" w:hanging="180"/>
      </w:pPr>
      <w:rPr>
        <w:rFonts w:hint="default"/>
        <w:lang w:val="en-US" w:eastAsia="en-US" w:bidi="ar-SA"/>
      </w:rPr>
    </w:lvl>
    <w:lvl w:ilvl="5" w:tplc="63B46AE8">
      <w:numFmt w:val="bullet"/>
      <w:lvlText w:val="•"/>
      <w:lvlJc w:val="left"/>
      <w:pPr>
        <w:ind w:left="6182" w:hanging="180"/>
      </w:pPr>
      <w:rPr>
        <w:rFonts w:hint="default"/>
        <w:lang w:val="en-US" w:eastAsia="en-US" w:bidi="ar-SA"/>
      </w:rPr>
    </w:lvl>
    <w:lvl w:ilvl="6" w:tplc="D0AA9A10">
      <w:numFmt w:val="bullet"/>
      <w:lvlText w:val="•"/>
      <w:lvlJc w:val="left"/>
      <w:pPr>
        <w:ind w:left="7227" w:hanging="180"/>
      </w:pPr>
      <w:rPr>
        <w:rFonts w:hint="default"/>
        <w:lang w:val="en-US" w:eastAsia="en-US" w:bidi="ar-SA"/>
      </w:rPr>
    </w:lvl>
    <w:lvl w:ilvl="7" w:tplc="E7C28046">
      <w:numFmt w:val="bullet"/>
      <w:lvlText w:val="•"/>
      <w:lvlJc w:val="left"/>
      <w:pPr>
        <w:ind w:left="8271" w:hanging="180"/>
      </w:pPr>
      <w:rPr>
        <w:rFonts w:hint="default"/>
        <w:lang w:val="en-US" w:eastAsia="en-US" w:bidi="ar-SA"/>
      </w:rPr>
    </w:lvl>
    <w:lvl w:ilvl="8" w:tplc="98846F3C">
      <w:numFmt w:val="bullet"/>
      <w:lvlText w:val="•"/>
      <w:lvlJc w:val="left"/>
      <w:pPr>
        <w:ind w:left="9316" w:hanging="180"/>
      </w:pPr>
      <w:rPr>
        <w:rFonts w:hint="default"/>
        <w:lang w:val="en-US" w:eastAsia="en-US" w:bidi="ar-SA"/>
      </w:rPr>
    </w:lvl>
  </w:abstractNum>
  <w:abstractNum w:abstractNumId="5" w15:restartNumberingAfterBreak="0">
    <w:nsid w:val="6C956423"/>
    <w:multiLevelType w:val="hybridMultilevel"/>
    <w:tmpl w:val="A476E14E"/>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6" w15:restartNumberingAfterBreak="0">
    <w:nsid w:val="6E103A67"/>
    <w:multiLevelType w:val="hybridMultilevel"/>
    <w:tmpl w:val="A7805F82"/>
    <w:lvl w:ilvl="0" w:tplc="834EEF0E">
      <w:start w:val="1"/>
      <w:numFmt w:val="decimal"/>
      <w:lvlText w:val="%1."/>
      <w:lvlJc w:val="left"/>
      <w:pPr>
        <w:ind w:left="760" w:hanging="300"/>
      </w:pPr>
      <w:rPr>
        <w:rFonts w:ascii="Courier New" w:eastAsia="Courier New" w:hAnsi="Courier New" w:cs="Courier New" w:hint="default"/>
        <w:b w:val="0"/>
        <w:bCs w:val="0"/>
        <w:i w:val="0"/>
        <w:iCs w:val="0"/>
        <w:spacing w:val="0"/>
        <w:w w:val="100"/>
        <w:sz w:val="20"/>
        <w:szCs w:val="20"/>
        <w:lang w:val="en-US" w:eastAsia="en-US" w:bidi="ar-SA"/>
      </w:rPr>
    </w:lvl>
    <w:lvl w:ilvl="1" w:tplc="7FCC49BC">
      <w:numFmt w:val="bullet"/>
      <w:lvlText w:val="•"/>
      <w:lvlJc w:val="left"/>
      <w:pPr>
        <w:ind w:left="300" w:hanging="180"/>
      </w:pPr>
      <w:rPr>
        <w:rFonts w:ascii="Courier New" w:eastAsia="Courier New" w:hAnsi="Courier New" w:cs="Courier New" w:hint="default"/>
        <w:b w:val="0"/>
        <w:bCs w:val="0"/>
        <w:i w:val="0"/>
        <w:iCs w:val="0"/>
        <w:spacing w:val="0"/>
        <w:w w:val="100"/>
        <w:sz w:val="20"/>
        <w:szCs w:val="20"/>
        <w:lang w:val="en-US" w:eastAsia="en-US" w:bidi="ar-SA"/>
      </w:rPr>
    </w:lvl>
    <w:lvl w:ilvl="2" w:tplc="1644774E">
      <w:numFmt w:val="bullet"/>
      <w:lvlText w:val="•"/>
      <w:lvlJc w:val="left"/>
      <w:pPr>
        <w:ind w:left="1942" w:hanging="180"/>
      </w:pPr>
      <w:rPr>
        <w:rFonts w:hint="default"/>
        <w:lang w:val="en-US" w:eastAsia="en-US" w:bidi="ar-SA"/>
      </w:rPr>
    </w:lvl>
    <w:lvl w:ilvl="3" w:tplc="73F61BA4">
      <w:numFmt w:val="bullet"/>
      <w:lvlText w:val="•"/>
      <w:lvlJc w:val="left"/>
      <w:pPr>
        <w:ind w:left="3125" w:hanging="180"/>
      </w:pPr>
      <w:rPr>
        <w:rFonts w:hint="default"/>
        <w:lang w:val="en-US" w:eastAsia="en-US" w:bidi="ar-SA"/>
      </w:rPr>
    </w:lvl>
    <w:lvl w:ilvl="4" w:tplc="B23E66D6">
      <w:numFmt w:val="bullet"/>
      <w:lvlText w:val="•"/>
      <w:lvlJc w:val="left"/>
      <w:pPr>
        <w:ind w:left="4308" w:hanging="180"/>
      </w:pPr>
      <w:rPr>
        <w:rFonts w:hint="default"/>
        <w:lang w:val="en-US" w:eastAsia="en-US" w:bidi="ar-SA"/>
      </w:rPr>
    </w:lvl>
    <w:lvl w:ilvl="5" w:tplc="76925F10">
      <w:numFmt w:val="bullet"/>
      <w:lvlText w:val="•"/>
      <w:lvlJc w:val="left"/>
      <w:pPr>
        <w:ind w:left="5491" w:hanging="180"/>
      </w:pPr>
      <w:rPr>
        <w:rFonts w:hint="default"/>
        <w:lang w:val="en-US" w:eastAsia="en-US" w:bidi="ar-SA"/>
      </w:rPr>
    </w:lvl>
    <w:lvl w:ilvl="6" w:tplc="3E6C06EC">
      <w:numFmt w:val="bullet"/>
      <w:lvlText w:val="•"/>
      <w:lvlJc w:val="left"/>
      <w:pPr>
        <w:ind w:left="6674" w:hanging="180"/>
      </w:pPr>
      <w:rPr>
        <w:rFonts w:hint="default"/>
        <w:lang w:val="en-US" w:eastAsia="en-US" w:bidi="ar-SA"/>
      </w:rPr>
    </w:lvl>
    <w:lvl w:ilvl="7" w:tplc="CF80E95E">
      <w:numFmt w:val="bullet"/>
      <w:lvlText w:val="•"/>
      <w:lvlJc w:val="left"/>
      <w:pPr>
        <w:ind w:left="7857" w:hanging="180"/>
      </w:pPr>
      <w:rPr>
        <w:rFonts w:hint="default"/>
        <w:lang w:val="en-US" w:eastAsia="en-US" w:bidi="ar-SA"/>
      </w:rPr>
    </w:lvl>
    <w:lvl w:ilvl="8" w:tplc="81AC2DBE">
      <w:numFmt w:val="bullet"/>
      <w:lvlText w:val="•"/>
      <w:lvlJc w:val="left"/>
      <w:pPr>
        <w:ind w:left="9039" w:hanging="180"/>
      </w:pPr>
      <w:rPr>
        <w:rFonts w:hint="default"/>
        <w:lang w:val="en-US" w:eastAsia="en-US" w:bidi="ar-SA"/>
      </w:rPr>
    </w:lvl>
  </w:abstractNum>
  <w:abstractNum w:abstractNumId="7" w15:restartNumberingAfterBreak="0">
    <w:nsid w:val="6F375646"/>
    <w:multiLevelType w:val="hybridMultilevel"/>
    <w:tmpl w:val="F0CEA894"/>
    <w:lvl w:ilvl="0" w:tplc="AB62751C">
      <w:numFmt w:val="bullet"/>
      <w:lvlText w:val="•"/>
      <w:lvlJc w:val="left"/>
      <w:pPr>
        <w:ind w:left="1160" w:hanging="180"/>
      </w:pPr>
      <w:rPr>
        <w:rFonts w:ascii="Courier New" w:eastAsia="Courier New" w:hAnsi="Courier New" w:cs="Courier New" w:hint="default"/>
        <w:b w:val="0"/>
        <w:bCs w:val="0"/>
        <w:i w:val="0"/>
        <w:iCs w:val="0"/>
        <w:spacing w:val="0"/>
        <w:w w:val="100"/>
        <w:sz w:val="20"/>
        <w:szCs w:val="20"/>
        <w:lang w:val="en-US" w:eastAsia="en-US" w:bidi="ar-SA"/>
      </w:rPr>
    </w:lvl>
    <w:lvl w:ilvl="1" w:tplc="489289D0">
      <w:numFmt w:val="bullet"/>
      <w:lvlText w:val="•"/>
      <w:lvlJc w:val="left"/>
      <w:pPr>
        <w:ind w:left="2184" w:hanging="180"/>
      </w:pPr>
      <w:rPr>
        <w:rFonts w:hint="default"/>
        <w:lang w:val="en-US" w:eastAsia="en-US" w:bidi="ar-SA"/>
      </w:rPr>
    </w:lvl>
    <w:lvl w:ilvl="2" w:tplc="992224A0">
      <w:numFmt w:val="bullet"/>
      <w:lvlText w:val="•"/>
      <w:lvlJc w:val="left"/>
      <w:pPr>
        <w:ind w:left="3209" w:hanging="180"/>
      </w:pPr>
      <w:rPr>
        <w:rFonts w:hint="default"/>
        <w:lang w:val="en-US" w:eastAsia="en-US" w:bidi="ar-SA"/>
      </w:rPr>
    </w:lvl>
    <w:lvl w:ilvl="3" w:tplc="8674B8EE">
      <w:numFmt w:val="bullet"/>
      <w:lvlText w:val="•"/>
      <w:lvlJc w:val="left"/>
      <w:pPr>
        <w:ind w:left="4233" w:hanging="180"/>
      </w:pPr>
      <w:rPr>
        <w:rFonts w:hint="default"/>
        <w:lang w:val="en-US" w:eastAsia="en-US" w:bidi="ar-SA"/>
      </w:rPr>
    </w:lvl>
    <w:lvl w:ilvl="4" w:tplc="2D36E072">
      <w:numFmt w:val="bullet"/>
      <w:lvlText w:val="•"/>
      <w:lvlJc w:val="left"/>
      <w:pPr>
        <w:ind w:left="5258" w:hanging="180"/>
      </w:pPr>
      <w:rPr>
        <w:rFonts w:hint="default"/>
        <w:lang w:val="en-US" w:eastAsia="en-US" w:bidi="ar-SA"/>
      </w:rPr>
    </w:lvl>
    <w:lvl w:ilvl="5" w:tplc="F68C0F1E">
      <w:numFmt w:val="bullet"/>
      <w:lvlText w:val="•"/>
      <w:lvlJc w:val="left"/>
      <w:pPr>
        <w:ind w:left="6282" w:hanging="180"/>
      </w:pPr>
      <w:rPr>
        <w:rFonts w:hint="default"/>
        <w:lang w:val="en-US" w:eastAsia="en-US" w:bidi="ar-SA"/>
      </w:rPr>
    </w:lvl>
    <w:lvl w:ilvl="6" w:tplc="4FFABECA">
      <w:numFmt w:val="bullet"/>
      <w:lvlText w:val="•"/>
      <w:lvlJc w:val="left"/>
      <w:pPr>
        <w:ind w:left="7307" w:hanging="180"/>
      </w:pPr>
      <w:rPr>
        <w:rFonts w:hint="default"/>
        <w:lang w:val="en-US" w:eastAsia="en-US" w:bidi="ar-SA"/>
      </w:rPr>
    </w:lvl>
    <w:lvl w:ilvl="7" w:tplc="BFACC570">
      <w:numFmt w:val="bullet"/>
      <w:lvlText w:val="•"/>
      <w:lvlJc w:val="left"/>
      <w:pPr>
        <w:ind w:left="8331" w:hanging="180"/>
      </w:pPr>
      <w:rPr>
        <w:rFonts w:hint="default"/>
        <w:lang w:val="en-US" w:eastAsia="en-US" w:bidi="ar-SA"/>
      </w:rPr>
    </w:lvl>
    <w:lvl w:ilvl="8" w:tplc="FB1A9902">
      <w:numFmt w:val="bullet"/>
      <w:lvlText w:val="•"/>
      <w:lvlJc w:val="left"/>
      <w:pPr>
        <w:ind w:left="9356" w:hanging="180"/>
      </w:pPr>
      <w:rPr>
        <w:rFonts w:hint="default"/>
        <w:lang w:val="en-US" w:eastAsia="en-US" w:bidi="ar-SA"/>
      </w:rPr>
    </w:lvl>
  </w:abstractNum>
  <w:num w:numId="1">
    <w:abstractNumId w:val="2"/>
  </w:num>
  <w:num w:numId="2">
    <w:abstractNumId w:val="7"/>
  </w:num>
  <w:num w:numId="3">
    <w:abstractNumId w:val="4"/>
  </w:num>
  <w:num w:numId="4">
    <w:abstractNumId w:val="6"/>
  </w:num>
  <w:num w:numId="5">
    <w:abstractNumId w:val="3"/>
  </w:num>
  <w:num w:numId="6">
    <w:abstractNumId w:val="0"/>
  </w:num>
  <w:num w:numId="7">
    <w:abstractNumId w:val="5"/>
  </w:num>
  <w:num w:numId="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almiero, Nikki">
    <w15:presenceInfo w15:providerId="AD" w15:userId="S::nep63@psu.edu::0cf1957a-39bc-47ba-9e43-12b99da7f3f3"/>
  </w15:person>
  <w15:person w15:author="Andre Rico">
    <w15:presenceInfo w15:providerId="Windows Live" w15:userId="2e38345db5d7177f"/>
  </w15:person>
  <w15:person w15:author="Palmiero, Nicole">
    <w15:presenceInfo w15:providerId="AD" w15:userId="S::nep63@psu.edu::0cf1957a-39bc-47ba-9e43-12b99da7f3f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409"/>
    <w:rsid w:val="000946B5"/>
    <w:rsid w:val="000A2292"/>
    <w:rsid w:val="000C2409"/>
    <w:rsid w:val="000D519E"/>
    <w:rsid w:val="000E43E4"/>
    <w:rsid w:val="0019743C"/>
    <w:rsid w:val="00252F29"/>
    <w:rsid w:val="00265866"/>
    <w:rsid w:val="00320C23"/>
    <w:rsid w:val="003502B1"/>
    <w:rsid w:val="00355718"/>
    <w:rsid w:val="003A5D9D"/>
    <w:rsid w:val="00402C9E"/>
    <w:rsid w:val="00494CF2"/>
    <w:rsid w:val="004E02CD"/>
    <w:rsid w:val="005B23AD"/>
    <w:rsid w:val="005E3753"/>
    <w:rsid w:val="0066578F"/>
    <w:rsid w:val="006A15AC"/>
    <w:rsid w:val="006D59E4"/>
    <w:rsid w:val="00773F41"/>
    <w:rsid w:val="007B759A"/>
    <w:rsid w:val="0082438A"/>
    <w:rsid w:val="00873E62"/>
    <w:rsid w:val="00954F89"/>
    <w:rsid w:val="00A21774"/>
    <w:rsid w:val="00AE4D00"/>
    <w:rsid w:val="00B07448"/>
    <w:rsid w:val="00B76FCB"/>
    <w:rsid w:val="00B85499"/>
    <w:rsid w:val="00D42EAC"/>
    <w:rsid w:val="00E750A5"/>
    <w:rsid w:val="00EE7783"/>
    <w:rsid w:val="00EF2379"/>
    <w:rsid w:val="00F846D5"/>
    <w:rsid w:val="00FD0689"/>
    <w:rsid w:val="00FD77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8191F"/>
  <w15:docId w15:val="{999D439E-28C0-D347-A715-3CD2D4249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23AD"/>
    <w:pPr>
      <w:widowControl/>
      <w:autoSpaceDE/>
      <w:autoSpaceDN/>
    </w:pPr>
    <w:rPr>
      <w:rFonts w:ascii="Times New Roman" w:eastAsia="Times New Roman" w:hAnsi="Times New Roman" w:cs="Times New Roman"/>
      <w:sz w:val="24"/>
      <w:szCs w:val="24"/>
    </w:rPr>
  </w:style>
  <w:style w:type="paragraph" w:styleId="Heading1">
    <w:name w:val="heading 1"/>
    <w:basedOn w:val="Normal"/>
    <w:uiPriority w:val="9"/>
    <w:qFormat/>
    <w:pPr>
      <w:widowControl w:val="0"/>
      <w:autoSpaceDE w:val="0"/>
      <w:autoSpaceDN w:val="0"/>
      <w:spacing w:before="123"/>
      <w:ind w:left="300"/>
      <w:outlineLvl w:val="0"/>
    </w:pPr>
    <w:rPr>
      <w:rFonts w:ascii="Helvetica" w:eastAsia="Helvetica" w:hAnsi="Helvetica" w:cs="Helvetica"/>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widowControl w:val="0"/>
      <w:autoSpaceDE w:val="0"/>
      <w:autoSpaceDN w:val="0"/>
      <w:spacing w:before="122"/>
      <w:ind w:left="300"/>
    </w:pPr>
    <w:rPr>
      <w:rFonts w:ascii="Helvetica" w:eastAsia="Helvetica" w:hAnsi="Helvetica" w:cs="Helvetica"/>
      <w:b/>
      <w:bCs/>
      <w:sz w:val="17"/>
      <w:szCs w:val="17"/>
    </w:rPr>
  </w:style>
  <w:style w:type="paragraph" w:styleId="TOC2">
    <w:name w:val="toc 2"/>
    <w:basedOn w:val="Normal"/>
    <w:uiPriority w:val="1"/>
    <w:qFormat/>
    <w:pPr>
      <w:widowControl w:val="0"/>
      <w:autoSpaceDE w:val="0"/>
      <w:autoSpaceDN w:val="0"/>
      <w:spacing w:before="124"/>
      <w:ind w:left="700"/>
    </w:pPr>
    <w:rPr>
      <w:rFonts w:ascii="Helvetica" w:eastAsia="Helvetica" w:hAnsi="Helvetica" w:cs="Helvetica"/>
      <w:sz w:val="17"/>
      <w:szCs w:val="17"/>
    </w:rPr>
  </w:style>
  <w:style w:type="paragraph" w:styleId="TOC3">
    <w:name w:val="toc 3"/>
    <w:basedOn w:val="Normal"/>
    <w:uiPriority w:val="1"/>
    <w:qFormat/>
    <w:pPr>
      <w:widowControl w:val="0"/>
      <w:autoSpaceDE w:val="0"/>
      <w:autoSpaceDN w:val="0"/>
      <w:spacing w:before="124"/>
      <w:ind w:left="1100"/>
    </w:pPr>
    <w:rPr>
      <w:rFonts w:ascii="Helvetica" w:eastAsia="Helvetica" w:hAnsi="Helvetica" w:cs="Helvetica"/>
      <w:sz w:val="17"/>
      <w:szCs w:val="17"/>
    </w:rPr>
  </w:style>
  <w:style w:type="paragraph" w:styleId="TOC4">
    <w:name w:val="toc 4"/>
    <w:basedOn w:val="Normal"/>
    <w:uiPriority w:val="1"/>
    <w:qFormat/>
    <w:pPr>
      <w:widowControl w:val="0"/>
      <w:autoSpaceDE w:val="0"/>
      <w:autoSpaceDN w:val="0"/>
      <w:spacing w:before="124"/>
      <w:ind w:left="1500"/>
    </w:pPr>
    <w:rPr>
      <w:rFonts w:ascii="Helvetica" w:eastAsia="Helvetica" w:hAnsi="Helvetica" w:cs="Helvetica"/>
      <w:sz w:val="17"/>
      <w:szCs w:val="17"/>
    </w:rPr>
  </w:style>
  <w:style w:type="paragraph" w:styleId="TOC5">
    <w:name w:val="toc 5"/>
    <w:basedOn w:val="Normal"/>
    <w:uiPriority w:val="1"/>
    <w:qFormat/>
    <w:pPr>
      <w:widowControl w:val="0"/>
      <w:autoSpaceDE w:val="0"/>
      <w:autoSpaceDN w:val="0"/>
      <w:spacing w:before="124"/>
      <w:ind w:left="1900"/>
    </w:pPr>
    <w:rPr>
      <w:rFonts w:ascii="Helvetica" w:eastAsia="Helvetica" w:hAnsi="Helvetica" w:cs="Helvetica"/>
      <w:sz w:val="17"/>
      <w:szCs w:val="17"/>
    </w:rPr>
  </w:style>
  <w:style w:type="paragraph" w:styleId="TOC6">
    <w:name w:val="toc 6"/>
    <w:basedOn w:val="Normal"/>
    <w:uiPriority w:val="1"/>
    <w:qFormat/>
    <w:pPr>
      <w:widowControl w:val="0"/>
      <w:autoSpaceDE w:val="0"/>
      <w:autoSpaceDN w:val="0"/>
      <w:spacing w:before="124"/>
      <w:ind w:left="1900"/>
    </w:pPr>
    <w:rPr>
      <w:rFonts w:ascii="Helvetica" w:eastAsia="Helvetica" w:hAnsi="Helvetica" w:cs="Helvetica"/>
      <w:i/>
      <w:iCs/>
      <w:sz w:val="17"/>
      <w:szCs w:val="17"/>
    </w:rPr>
  </w:style>
  <w:style w:type="paragraph" w:styleId="TOC7">
    <w:name w:val="toc 7"/>
    <w:basedOn w:val="Normal"/>
    <w:uiPriority w:val="1"/>
    <w:qFormat/>
    <w:pPr>
      <w:widowControl w:val="0"/>
      <w:autoSpaceDE w:val="0"/>
      <w:autoSpaceDN w:val="0"/>
      <w:spacing w:before="124"/>
      <w:ind w:left="2300"/>
    </w:pPr>
    <w:rPr>
      <w:rFonts w:ascii="Helvetica" w:eastAsia="Helvetica" w:hAnsi="Helvetica" w:cs="Helvetica"/>
      <w:sz w:val="17"/>
      <w:szCs w:val="17"/>
    </w:rPr>
  </w:style>
  <w:style w:type="paragraph" w:styleId="BodyText">
    <w:name w:val="Body Text"/>
    <w:basedOn w:val="Normal"/>
    <w:uiPriority w:val="1"/>
    <w:qFormat/>
    <w:pPr>
      <w:widowControl w:val="0"/>
      <w:autoSpaceDE w:val="0"/>
      <w:autoSpaceDN w:val="0"/>
    </w:pPr>
    <w:rPr>
      <w:rFonts w:ascii="Helvetica" w:eastAsia="Helvetica" w:hAnsi="Helvetica" w:cs="Helvetica"/>
      <w:sz w:val="20"/>
      <w:szCs w:val="20"/>
    </w:rPr>
  </w:style>
  <w:style w:type="paragraph" w:styleId="ListParagraph">
    <w:name w:val="List Paragraph"/>
    <w:basedOn w:val="Normal"/>
    <w:uiPriority w:val="1"/>
    <w:qFormat/>
    <w:pPr>
      <w:widowControl w:val="0"/>
      <w:autoSpaceDE w:val="0"/>
      <w:autoSpaceDN w:val="0"/>
      <w:spacing w:before="110"/>
      <w:ind w:left="1159" w:hanging="179"/>
    </w:pPr>
    <w:rPr>
      <w:rFonts w:ascii="Helvetica" w:eastAsia="Helvetica" w:hAnsi="Helvetica" w:cs="Helvetica"/>
      <w:sz w:val="22"/>
      <w:szCs w:val="22"/>
    </w:rPr>
  </w:style>
  <w:style w:type="paragraph" w:customStyle="1" w:styleId="TableParagraph">
    <w:name w:val="Table Paragraph"/>
    <w:basedOn w:val="Normal"/>
    <w:uiPriority w:val="1"/>
    <w:qFormat/>
    <w:pPr>
      <w:widowControl w:val="0"/>
      <w:autoSpaceDE w:val="0"/>
      <w:autoSpaceDN w:val="0"/>
    </w:pPr>
    <w:rPr>
      <w:rFonts w:ascii="Helvetica" w:eastAsia="Helvetica" w:hAnsi="Helvetica" w:cs="Helvetica"/>
      <w:sz w:val="22"/>
      <w:szCs w:val="22"/>
    </w:rPr>
  </w:style>
  <w:style w:type="paragraph" w:styleId="Revision">
    <w:name w:val="Revision"/>
    <w:hidden/>
    <w:uiPriority w:val="99"/>
    <w:semiHidden/>
    <w:rsid w:val="00EF2379"/>
    <w:pPr>
      <w:widowControl/>
      <w:autoSpaceDE/>
      <w:autoSpaceDN/>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EF2379"/>
    <w:rPr>
      <w:sz w:val="16"/>
      <w:szCs w:val="16"/>
    </w:rPr>
  </w:style>
  <w:style w:type="paragraph" w:styleId="CommentText">
    <w:name w:val="annotation text"/>
    <w:basedOn w:val="Normal"/>
    <w:link w:val="CommentTextChar"/>
    <w:uiPriority w:val="99"/>
    <w:semiHidden/>
    <w:unhideWhenUsed/>
    <w:rsid w:val="00EF2379"/>
    <w:rPr>
      <w:sz w:val="20"/>
      <w:szCs w:val="20"/>
    </w:rPr>
  </w:style>
  <w:style w:type="character" w:customStyle="1" w:styleId="CommentTextChar">
    <w:name w:val="Comment Text Char"/>
    <w:basedOn w:val="DefaultParagraphFont"/>
    <w:link w:val="CommentText"/>
    <w:uiPriority w:val="99"/>
    <w:semiHidden/>
    <w:rsid w:val="00EF237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F2379"/>
    <w:rPr>
      <w:b/>
      <w:bCs/>
    </w:rPr>
  </w:style>
  <w:style w:type="character" w:customStyle="1" w:styleId="CommentSubjectChar">
    <w:name w:val="Comment Subject Char"/>
    <w:basedOn w:val="CommentTextChar"/>
    <w:link w:val="CommentSubject"/>
    <w:uiPriority w:val="99"/>
    <w:semiHidden/>
    <w:rsid w:val="00EF2379"/>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9576066">
      <w:bodyDiv w:val="1"/>
      <w:marLeft w:val="0"/>
      <w:marRight w:val="0"/>
      <w:marTop w:val="0"/>
      <w:marBottom w:val="0"/>
      <w:divBdr>
        <w:top w:val="none" w:sz="0" w:space="0" w:color="auto"/>
        <w:left w:val="none" w:sz="0" w:space="0" w:color="auto"/>
        <w:bottom w:val="none" w:sz="0" w:space="0" w:color="auto"/>
        <w:right w:val="none" w:sz="0" w:space="0" w:color="auto"/>
      </w:divBdr>
      <w:divsChild>
        <w:div w:id="1920017677">
          <w:marLeft w:val="0"/>
          <w:marRight w:val="0"/>
          <w:marTop w:val="0"/>
          <w:marBottom w:val="0"/>
          <w:divBdr>
            <w:top w:val="none" w:sz="0" w:space="0" w:color="auto"/>
            <w:left w:val="none" w:sz="0" w:space="0" w:color="auto"/>
            <w:bottom w:val="none" w:sz="0" w:space="0" w:color="auto"/>
            <w:right w:val="none" w:sz="0" w:space="0" w:color="auto"/>
          </w:divBdr>
          <w:divsChild>
            <w:div w:id="1074664763">
              <w:marLeft w:val="0"/>
              <w:marRight w:val="0"/>
              <w:marTop w:val="0"/>
              <w:marBottom w:val="0"/>
              <w:divBdr>
                <w:top w:val="none" w:sz="0" w:space="0" w:color="auto"/>
                <w:left w:val="none" w:sz="0" w:space="0" w:color="auto"/>
                <w:bottom w:val="none" w:sz="0" w:space="0" w:color="auto"/>
                <w:right w:val="none" w:sz="0" w:space="0" w:color="auto"/>
              </w:divBdr>
            </w:div>
            <w:div w:id="206381019">
              <w:marLeft w:val="0"/>
              <w:marRight w:val="0"/>
              <w:marTop w:val="0"/>
              <w:marBottom w:val="0"/>
              <w:divBdr>
                <w:top w:val="none" w:sz="0" w:space="0" w:color="auto"/>
                <w:left w:val="none" w:sz="0" w:space="0" w:color="auto"/>
                <w:bottom w:val="none" w:sz="0" w:space="0" w:color="auto"/>
                <w:right w:val="none" w:sz="0" w:space="0" w:color="auto"/>
              </w:divBdr>
            </w:div>
            <w:div w:id="448741479">
              <w:marLeft w:val="0"/>
              <w:marRight w:val="0"/>
              <w:marTop w:val="0"/>
              <w:marBottom w:val="0"/>
              <w:divBdr>
                <w:top w:val="none" w:sz="0" w:space="0" w:color="auto"/>
                <w:left w:val="none" w:sz="0" w:space="0" w:color="auto"/>
                <w:bottom w:val="none" w:sz="0" w:space="0" w:color="auto"/>
                <w:right w:val="none" w:sz="0" w:space="0" w:color="auto"/>
              </w:divBdr>
            </w:div>
            <w:div w:id="1333409289">
              <w:marLeft w:val="0"/>
              <w:marRight w:val="0"/>
              <w:marTop w:val="0"/>
              <w:marBottom w:val="0"/>
              <w:divBdr>
                <w:top w:val="none" w:sz="0" w:space="0" w:color="auto"/>
                <w:left w:val="none" w:sz="0" w:space="0" w:color="auto"/>
                <w:bottom w:val="none" w:sz="0" w:space="0" w:color="auto"/>
                <w:right w:val="none" w:sz="0" w:space="0" w:color="auto"/>
              </w:divBdr>
            </w:div>
            <w:div w:id="363554677">
              <w:marLeft w:val="0"/>
              <w:marRight w:val="0"/>
              <w:marTop w:val="0"/>
              <w:marBottom w:val="0"/>
              <w:divBdr>
                <w:top w:val="none" w:sz="0" w:space="0" w:color="auto"/>
                <w:left w:val="none" w:sz="0" w:space="0" w:color="auto"/>
                <w:bottom w:val="none" w:sz="0" w:space="0" w:color="auto"/>
                <w:right w:val="none" w:sz="0" w:space="0" w:color="auto"/>
              </w:divBdr>
            </w:div>
            <w:div w:id="438575058">
              <w:marLeft w:val="0"/>
              <w:marRight w:val="0"/>
              <w:marTop w:val="0"/>
              <w:marBottom w:val="0"/>
              <w:divBdr>
                <w:top w:val="none" w:sz="0" w:space="0" w:color="auto"/>
                <w:left w:val="none" w:sz="0" w:space="0" w:color="auto"/>
                <w:bottom w:val="none" w:sz="0" w:space="0" w:color="auto"/>
                <w:right w:val="none" w:sz="0" w:space="0" w:color="auto"/>
              </w:divBdr>
            </w:div>
            <w:div w:id="10495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7119">
      <w:bodyDiv w:val="1"/>
      <w:marLeft w:val="0"/>
      <w:marRight w:val="0"/>
      <w:marTop w:val="0"/>
      <w:marBottom w:val="0"/>
      <w:divBdr>
        <w:top w:val="none" w:sz="0" w:space="0" w:color="auto"/>
        <w:left w:val="none" w:sz="0" w:space="0" w:color="auto"/>
        <w:bottom w:val="none" w:sz="0" w:space="0" w:color="auto"/>
        <w:right w:val="none" w:sz="0" w:space="0" w:color="auto"/>
      </w:divBdr>
      <w:divsChild>
        <w:div w:id="1659113062">
          <w:marLeft w:val="0"/>
          <w:marRight w:val="0"/>
          <w:marTop w:val="0"/>
          <w:marBottom w:val="0"/>
          <w:divBdr>
            <w:top w:val="none" w:sz="0" w:space="0" w:color="auto"/>
            <w:left w:val="none" w:sz="0" w:space="0" w:color="auto"/>
            <w:bottom w:val="none" w:sz="0" w:space="0" w:color="auto"/>
            <w:right w:val="none" w:sz="0" w:space="0" w:color="auto"/>
          </w:divBdr>
          <w:divsChild>
            <w:div w:id="629676640">
              <w:marLeft w:val="0"/>
              <w:marRight w:val="0"/>
              <w:marTop w:val="0"/>
              <w:marBottom w:val="0"/>
              <w:divBdr>
                <w:top w:val="none" w:sz="0" w:space="0" w:color="auto"/>
                <w:left w:val="none" w:sz="0" w:space="0" w:color="auto"/>
                <w:bottom w:val="none" w:sz="0" w:space="0" w:color="auto"/>
                <w:right w:val="none" w:sz="0" w:space="0" w:color="auto"/>
              </w:divBdr>
            </w:div>
            <w:div w:id="1848209001">
              <w:marLeft w:val="0"/>
              <w:marRight w:val="0"/>
              <w:marTop w:val="0"/>
              <w:marBottom w:val="0"/>
              <w:divBdr>
                <w:top w:val="none" w:sz="0" w:space="0" w:color="auto"/>
                <w:left w:val="none" w:sz="0" w:space="0" w:color="auto"/>
                <w:bottom w:val="none" w:sz="0" w:space="0" w:color="auto"/>
                <w:right w:val="none" w:sz="0" w:space="0" w:color="auto"/>
              </w:divBdr>
            </w:div>
            <w:div w:id="1840347446">
              <w:marLeft w:val="0"/>
              <w:marRight w:val="0"/>
              <w:marTop w:val="0"/>
              <w:marBottom w:val="0"/>
              <w:divBdr>
                <w:top w:val="none" w:sz="0" w:space="0" w:color="auto"/>
                <w:left w:val="none" w:sz="0" w:space="0" w:color="auto"/>
                <w:bottom w:val="none" w:sz="0" w:space="0" w:color="auto"/>
                <w:right w:val="none" w:sz="0" w:space="0" w:color="auto"/>
              </w:divBdr>
            </w:div>
            <w:div w:id="974408628">
              <w:marLeft w:val="0"/>
              <w:marRight w:val="0"/>
              <w:marTop w:val="0"/>
              <w:marBottom w:val="0"/>
              <w:divBdr>
                <w:top w:val="none" w:sz="0" w:space="0" w:color="auto"/>
                <w:left w:val="none" w:sz="0" w:space="0" w:color="auto"/>
                <w:bottom w:val="none" w:sz="0" w:space="0" w:color="auto"/>
                <w:right w:val="none" w:sz="0" w:space="0" w:color="auto"/>
              </w:divBdr>
            </w:div>
            <w:div w:id="1293753728">
              <w:marLeft w:val="0"/>
              <w:marRight w:val="0"/>
              <w:marTop w:val="0"/>
              <w:marBottom w:val="0"/>
              <w:divBdr>
                <w:top w:val="none" w:sz="0" w:space="0" w:color="auto"/>
                <w:left w:val="none" w:sz="0" w:space="0" w:color="auto"/>
                <w:bottom w:val="none" w:sz="0" w:space="0" w:color="auto"/>
                <w:right w:val="none" w:sz="0" w:space="0" w:color="auto"/>
              </w:divBdr>
            </w:div>
            <w:div w:id="1320309345">
              <w:marLeft w:val="0"/>
              <w:marRight w:val="0"/>
              <w:marTop w:val="0"/>
              <w:marBottom w:val="0"/>
              <w:divBdr>
                <w:top w:val="none" w:sz="0" w:space="0" w:color="auto"/>
                <w:left w:val="none" w:sz="0" w:space="0" w:color="auto"/>
                <w:bottom w:val="none" w:sz="0" w:space="0" w:color="auto"/>
                <w:right w:val="none" w:sz="0" w:space="0" w:color="auto"/>
              </w:divBdr>
            </w:div>
            <w:div w:id="180257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12808">
      <w:bodyDiv w:val="1"/>
      <w:marLeft w:val="0"/>
      <w:marRight w:val="0"/>
      <w:marTop w:val="0"/>
      <w:marBottom w:val="0"/>
      <w:divBdr>
        <w:top w:val="none" w:sz="0" w:space="0" w:color="auto"/>
        <w:left w:val="none" w:sz="0" w:space="0" w:color="auto"/>
        <w:bottom w:val="none" w:sz="0" w:space="0" w:color="auto"/>
        <w:right w:val="none" w:sz="0" w:space="0" w:color="auto"/>
      </w:divBdr>
      <w:divsChild>
        <w:div w:id="514614809">
          <w:marLeft w:val="0"/>
          <w:marRight w:val="0"/>
          <w:marTop w:val="0"/>
          <w:marBottom w:val="0"/>
          <w:divBdr>
            <w:top w:val="none" w:sz="0" w:space="0" w:color="auto"/>
            <w:left w:val="none" w:sz="0" w:space="0" w:color="auto"/>
            <w:bottom w:val="none" w:sz="0" w:space="0" w:color="auto"/>
            <w:right w:val="none" w:sz="0" w:space="0" w:color="auto"/>
          </w:divBdr>
          <w:divsChild>
            <w:div w:id="1332412540">
              <w:marLeft w:val="0"/>
              <w:marRight w:val="0"/>
              <w:marTop w:val="0"/>
              <w:marBottom w:val="0"/>
              <w:divBdr>
                <w:top w:val="none" w:sz="0" w:space="0" w:color="auto"/>
                <w:left w:val="none" w:sz="0" w:space="0" w:color="auto"/>
                <w:bottom w:val="none" w:sz="0" w:space="0" w:color="auto"/>
                <w:right w:val="none" w:sz="0" w:space="0" w:color="auto"/>
              </w:divBdr>
            </w:div>
            <w:div w:id="224418751">
              <w:marLeft w:val="0"/>
              <w:marRight w:val="0"/>
              <w:marTop w:val="0"/>
              <w:marBottom w:val="0"/>
              <w:divBdr>
                <w:top w:val="none" w:sz="0" w:space="0" w:color="auto"/>
                <w:left w:val="none" w:sz="0" w:space="0" w:color="auto"/>
                <w:bottom w:val="none" w:sz="0" w:space="0" w:color="auto"/>
                <w:right w:val="none" w:sz="0" w:space="0" w:color="auto"/>
              </w:divBdr>
            </w:div>
            <w:div w:id="1121801168">
              <w:marLeft w:val="0"/>
              <w:marRight w:val="0"/>
              <w:marTop w:val="0"/>
              <w:marBottom w:val="0"/>
              <w:divBdr>
                <w:top w:val="none" w:sz="0" w:space="0" w:color="auto"/>
                <w:left w:val="none" w:sz="0" w:space="0" w:color="auto"/>
                <w:bottom w:val="none" w:sz="0" w:space="0" w:color="auto"/>
                <w:right w:val="none" w:sz="0" w:space="0" w:color="auto"/>
              </w:divBdr>
            </w:div>
            <w:div w:id="5481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21" Type="http://schemas.openxmlformats.org/officeDocument/2006/relationships/image" Target="media/image8.jpeg"/><Relationship Id="rId34" Type="http://schemas.openxmlformats.org/officeDocument/2006/relationships/image" Target="media/image17.png"/><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jpe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jpeg"/><Relationship Id="rId11" Type="http://schemas.microsoft.com/office/2016/09/relationships/commentsIds" Target="commentsIds.xml"/><Relationship Id="rId24" Type="http://schemas.openxmlformats.org/officeDocument/2006/relationships/image" Target="media/image9.jpe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jpeg"/><Relationship Id="rId58" Type="http://schemas.openxmlformats.org/officeDocument/2006/relationships/header" Target="header4.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6.jpeg"/><Relationship Id="rId14" Type="http://schemas.openxmlformats.org/officeDocument/2006/relationships/header" Target="header1.xml"/><Relationship Id="rId22" Type="http://schemas.openxmlformats.org/officeDocument/2006/relationships/header" Target="header2.xml"/><Relationship Id="rId27"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0.jpe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footer" Target="footer4.xml"/><Relationship Id="rId67" Type="http://schemas.microsoft.com/office/2011/relationships/people" Target="people.xml"/><Relationship Id="rId20" Type="http://schemas.openxmlformats.org/officeDocument/2006/relationships/image" Target="media/image7.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footer" Target="footer2.xml"/><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microsoft.com/office/2011/relationships/commentsExtended" Target="commentsExtended.xml"/><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1.jpeg"/><Relationship Id="rId6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EBFB3-E963-064D-A7D0-B6E965279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60</Pages>
  <Words>14886</Words>
  <Characters>84855</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(unspecified)</dc:subject>
  <cp:lastModifiedBy>Andre Rico</cp:lastModifiedBy>
  <cp:revision>6</cp:revision>
  <dcterms:created xsi:type="dcterms:W3CDTF">2023-06-27T17:52:00Z</dcterms:created>
  <dcterms:modified xsi:type="dcterms:W3CDTF">2023-06-30T19:58:00Z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2023-06-23T00:00:00Z</vt:filetime>
  </property>
  <property fmtid="{D5CDD505-2E9C-101B-9397-08002B2CF9AE}" pid="3" name="Creator">
    <vt:lpwstr>(unspecified)</vt:lpwstr>
  </property>
  <property fmtid="{D5CDD505-2E9C-101B-9397-08002B2CF9AE}" pid="4" name="LastSaved">
    <vt:filetime>2023-06-23T00:00:00Z</vt:filetime>
  </property>
  <property fmtid="{D5CDD505-2E9C-101B-9397-08002B2CF9AE}" pid="5" name="Producer">
    <vt:lpwstr>ReportLab PDF Library - www.reportlab.com</vt:lpwstr>
  </property>
</Properties>
</file>